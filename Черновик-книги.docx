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Работа с виртуальным сервисным маршрутизатором </w:t>
                                      </w:r>
                                      <w:proofErr w:type="spellStart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vESR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Eltex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left:0;text-align:left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Работа с виртуальным сервисным маршрутизатором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vESR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Eltex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15FB329C" w14:textId="1D06ECF6" w:rsidR="001770D0" w:rsidRDefault="001770D0">
          <w:pPr>
            <w:spacing w:after="0" w:line="240" w:lineRule="auto"/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spacing w:line="240" w:lineRule="auto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spacing w:line="240" w:lineRule="auto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spacing w:line="240" w:lineRule="auto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spacing w:line="240" w:lineRule="auto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proofErr w:type="spellStart"/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proofErr w:type="spellEnd"/>
      <w:r w:rsidRPr="00E86543">
        <w:rPr>
          <w:sz w:val="44"/>
          <w:szCs w:val="44"/>
        </w:rPr>
        <w:t xml:space="preserve"> </w:t>
      </w:r>
      <w:proofErr w:type="spellStart"/>
      <w:r w:rsidR="00423E5E">
        <w:rPr>
          <w:sz w:val="44"/>
          <w:szCs w:val="44"/>
          <w:lang w:val="en-US"/>
        </w:rPr>
        <w:t>Eltex</w:t>
      </w:r>
      <w:proofErr w:type="spellEnd"/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  <w:spacing w:line="240" w:lineRule="auto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spacing w:line="240" w:lineRule="auto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spacing w:line="240" w:lineRule="auto"/>
        <w:rPr>
          <w:lang w:val="ro-RO"/>
        </w:rPr>
      </w:pPr>
    </w:p>
    <w:p w14:paraId="0670F1F8" w14:textId="77777777" w:rsidR="00A660CB" w:rsidRDefault="00A660CB" w:rsidP="00BB5275">
      <w:pPr>
        <w:pStyle w:val="af2"/>
        <w:spacing w:line="240" w:lineRule="auto"/>
      </w:pPr>
    </w:p>
    <w:p w14:paraId="233ACE1E" w14:textId="77777777" w:rsidR="00A660CB" w:rsidRDefault="00A660CB" w:rsidP="00BB5275">
      <w:pPr>
        <w:pStyle w:val="af2"/>
        <w:spacing w:line="240" w:lineRule="auto"/>
      </w:pPr>
    </w:p>
    <w:p w14:paraId="45F65ACB" w14:textId="77777777" w:rsidR="00A660CB" w:rsidRDefault="00A660CB" w:rsidP="00BB5275">
      <w:pPr>
        <w:pStyle w:val="af2"/>
        <w:spacing w:line="240" w:lineRule="auto"/>
      </w:pPr>
    </w:p>
    <w:p w14:paraId="5AB02A65" w14:textId="77777777" w:rsidR="00A660CB" w:rsidRDefault="00A660CB" w:rsidP="00BB5275">
      <w:pPr>
        <w:pStyle w:val="af2"/>
        <w:spacing w:line="240" w:lineRule="auto"/>
      </w:pPr>
    </w:p>
    <w:p w14:paraId="38E66C76" w14:textId="77777777" w:rsidR="00A660CB" w:rsidRDefault="00A660CB" w:rsidP="00BB5275">
      <w:pPr>
        <w:pStyle w:val="af2"/>
        <w:spacing w:line="240" w:lineRule="auto"/>
      </w:pPr>
    </w:p>
    <w:p w14:paraId="5BABCA36" w14:textId="77777777" w:rsidR="00A660CB" w:rsidRDefault="00A660CB" w:rsidP="00BB5275">
      <w:pPr>
        <w:pStyle w:val="af2"/>
        <w:spacing w:line="240" w:lineRule="auto"/>
      </w:pPr>
    </w:p>
    <w:p w14:paraId="114FC382" w14:textId="77777777" w:rsidR="00A660CB" w:rsidRDefault="00A660CB" w:rsidP="00BB5275">
      <w:pPr>
        <w:pStyle w:val="af2"/>
        <w:spacing w:line="240" w:lineRule="auto"/>
      </w:pPr>
    </w:p>
    <w:p w14:paraId="33D0A13D" w14:textId="77777777" w:rsidR="00A660CB" w:rsidRDefault="00A660CB" w:rsidP="00BB5275">
      <w:pPr>
        <w:pStyle w:val="af2"/>
        <w:spacing w:line="240" w:lineRule="auto"/>
      </w:pPr>
    </w:p>
    <w:p w14:paraId="064D7002" w14:textId="77777777" w:rsidR="00A660CB" w:rsidRDefault="00A660CB" w:rsidP="00BB5275">
      <w:pPr>
        <w:pStyle w:val="af2"/>
        <w:spacing w:line="240" w:lineRule="auto"/>
      </w:pPr>
    </w:p>
    <w:p w14:paraId="0D0AF864" w14:textId="77777777" w:rsidR="00A660CB" w:rsidRDefault="00A660CB" w:rsidP="00BB5275">
      <w:pPr>
        <w:pStyle w:val="af2"/>
        <w:spacing w:line="240" w:lineRule="auto"/>
      </w:pPr>
    </w:p>
    <w:p w14:paraId="703C2C3F" w14:textId="77777777" w:rsidR="00A660CB" w:rsidRDefault="00A660CB" w:rsidP="00BB5275">
      <w:pPr>
        <w:pStyle w:val="af2"/>
        <w:spacing w:line="240" w:lineRule="auto"/>
      </w:pPr>
    </w:p>
    <w:p w14:paraId="22C40AA1" w14:textId="77777777" w:rsidR="00A660CB" w:rsidRDefault="00A660CB" w:rsidP="00BB5275">
      <w:pPr>
        <w:pStyle w:val="af2"/>
        <w:spacing w:line="240" w:lineRule="auto"/>
      </w:pPr>
    </w:p>
    <w:p w14:paraId="6C187790" w14:textId="77777777" w:rsidR="00A660CB" w:rsidRDefault="00A660CB" w:rsidP="00BB5275">
      <w:pPr>
        <w:pStyle w:val="af2"/>
        <w:spacing w:line="240" w:lineRule="auto"/>
      </w:pPr>
    </w:p>
    <w:p w14:paraId="5076AF99" w14:textId="77777777" w:rsidR="00A660CB" w:rsidRDefault="00A660CB" w:rsidP="00BB5275">
      <w:pPr>
        <w:pStyle w:val="af2"/>
        <w:spacing w:line="240" w:lineRule="auto"/>
      </w:pPr>
    </w:p>
    <w:p w14:paraId="26AC4B85" w14:textId="77777777" w:rsidR="00A660CB" w:rsidRDefault="00A660CB" w:rsidP="00BB5275">
      <w:pPr>
        <w:pStyle w:val="af2"/>
        <w:spacing w:line="240" w:lineRule="auto"/>
      </w:pPr>
    </w:p>
    <w:p w14:paraId="567CFBCB" w14:textId="77777777" w:rsidR="00A660CB" w:rsidRPr="00E86543" w:rsidRDefault="00A660CB" w:rsidP="00BB5275">
      <w:pPr>
        <w:pStyle w:val="af2"/>
        <w:spacing w:line="240" w:lineRule="auto"/>
      </w:pPr>
    </w:p>
    <w:p w14:paraId="5DB4B6B0" w14:textId="77777777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031E7999" w14:textId="77777777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</w:p>
    <w:p w14:paraId="79F4D173" w14:textId="77777777" w:rsidR="00A660CB" w:rsidRPr="00A660CB" w:rsidRDefault="00A660CB" w:rsidP="00A660CB">
      <w:pPr>
        <w:pStyle w:val="af9"/>
        <w:ind w:firstLine="0"/>
        <w:jc w:val="center"/>
        <w:rPr>
          <w:sz w:val="28"/>
          <w:lang w:val="ro-RO"/>
        </w:rPr>
      </w:pPr>
    </w:p>
    <w:p w14:paraId="62285E1D" w14:textId="6DE43811" w:rsidR="003F6C83" w:rsidRPr="004E6785" w:rsidRDefault="003F6C83" w:rsidP="00BB5275">
      <w:pPr>
        <w:spacing w:line="240" w:lineRule="auto"/>
        <w:rPr>
          <w:lang w:val="ro-RO"/>
        </w:rPr>
      </w:pPr>
    </w:p>
    <w:bookmarkStart w:id="1" w:name="_Toc200973421" w:displacedByCustomXml="next"/>
    <w:sdt>
      <w:sdtPr>
        <w:id w:val="612251244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74DC884D" w14:textId="36AFD304" w:rsidR="00521F9E" w:rsidRDefault="00521F9E">
          <w:pPr>
            <w:pStyle w:val="a7"/>
          </w:pPr>
          <w:r>
            <w:t>Оглавление</w:t>
          </w:r>
          <w:bookmarkEnd w:id="1"/>
        </w:p>
        <w:p w14:paraId="26682197" w14:textId="082C1CE0" w:rsidR="00521F9E" w:rsidRDefault="00521F9E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973421" w:history="1">
            <w:r w:rsidRPr="00762521">
              <w:rPr>
                <w:rStyle w:val="a8"/>
                <w:noProof/>
              </w:rPr>
              <w:t>Оглавление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D68CA" w14:textId="3617C740" w:rsidR="00521F9E" w:rsidRDefault="00521F9E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22" w:history="1">
            <w:r w:rsidRPr="00762521">
              <w:rPr>
                <w:rStyle w:val="a8"/>
                <w:noProof/>
                <w:lang w:val="ro-RO" w:bidi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9B312" w14:textId="4603D67E" w:rsidR="00521F9E" w:rsidRDefault="00521F9E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23" w:history="1">
            <w:r w:rsidRPr="00762521">
              <w:rPr>
                <w:rStyle w:val="a8"/>
                <w:noProof/>
                <w:lang w:val="ro-RO" w:bidi="ru-RU"/>
              </w:rPr>
              <w:t xml:space="preserve">Глава 1. </w:t>
            </w:r>
            <w:r w:rsidRPr="00762521">
              <w:rPr>
                <w:rStyle w:val="a8"/>
                <w:noProof/>
              </w:rPr>
              <w:t xml:space="preserve">Создание образа виртуального маршрутизатора </w:t>
            </w:r>
            <w:r w:rsidRPr="00762521">
              <w:rPr>
                <w:rStyle w:val="a8"/>
                <w:noProof/>
                <w:lang w:val="en-US"/>
              </w:rPr>
              <w:t>vESR</w:t>
            </w:r>
            <w:r w:rsidRPr="00762521">
              <w:rPr>
                <w:rStyle w:val="a8"/>
                <w:noProof/>
              </w:rPr>
              <w:t xml:space="preserve"> </w:t>
            </w:r>
            <w:r w:rsidRPr="00762521">
              <w:rPr>
                <w:rStyle w:val="a8"/>
                <w:noProof/>
                <w:lang w:val="en-US"/>
              </w:rPr>
              <w:t>Eltex</w:t>
            </w:r>
            <w:r w:rsidRPr="00762521">
              <w:rPr>
                <w:rStyle w:val="a8"/>
                <w:noProof/>
              </w:rPr>
              <w:t xml:space="preserve"> для работы в среде виртуализации </w:t>
            </w:r>
            <w:r w:rsidRPr="00762521">
              <w:rPr>
                <w:rStyle w:val="a8"/>
                <w:noProof/>
                <w:lang w:val="en-US"/>
              </w:rPr>
              <w:t>GNS</w:t>
            </w:r>
            <w:r w:rsidRPr="00762521">
              <w:rPr>
                <w:rStyle w:val="a8"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7A163" w14:textId="257F35EA" w:rsidR="00521F9E" w:rsidRDefault="00521F9E">
          <w:pPr>
            <w:pStyle w:val="3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24" w:history="1">
            <w:r w:rsidRPr="00762521">
              <w:rPr>
                <w:rStyle w:val="a8"/>
                <w:noProof/>
                <w:lang w:val="ro-RO" w:bidi="ru-RU"/>
              </w:rPr>
              <w:t>Сводка или ключевые выводы главы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6749BA" w14:textId="79DAE8F9" w:rsidR="00521F9E" w:rsidRDefault="00521F9E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25" w:history="1">
            <w:r w:rsidRPr="00762521">
              <w:rPr>
                <w:rStyle w:val="a8"/>
                <w:noProof/>
                <w:lang w:val="ro-RO" w:bidi="ru-RU"/>
              </w:rPr>
              <w:t xml:space="preserve">Глава 2. </w:t>
            </w:r>
            <w:r w:rsidRPr="00762521">
              <w:rPr>
                <w:rStyle w:val="a8"/>
                <w:noProof/>
              </w:rPr>
              <w:t>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43AAA" w14:textId="54F9EE36" w:rsidR="00521F9E" w:rsidRDefault="00521F9E">
          <w:pPr>
            <w:pStyle w:val="3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26" w:history="1">
            <w:r w:rsidRPr="00762521">
              <w:rPr>
                <w:rStyle w:val="a8"/>
                <w:noProof/>
                <w:lang w:val="ro-RO" w:bidi="ru-RU"/>
              </w:rPr>
              <w:t>Сводка или ключевые выводы главы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B5A48" w14:textId="5E744E06" w:rsidR="00521F9E" w:rsidRDefault="00521F9E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27" w:history="1">
            <w:r w:rsidRPr="00762521">
              <w:rPr>
                <w:rStyle w:val="a8"/>
                <w:noProof/>
                <w:lang w:val="ro-RO" w:bidi="ru-RU"/>
              </w:rPr>
              <w:t xml:space="preserve">Глава 3. </w:t>
            </w:r>
            <w:r w:rsidRPr="00762521">
              <w:rPr>
                <w:rStyle w:val="a8"/>
                <w:noProof/>
              </w:rPr>
              <w:t xml:space="preserve">Базовая настройка виртуального маршрутизаторе  </w:t>
            </w:r>
            <w:r w:rsidRPr="00762521">
              <w:rPr>
                <w:rStyle w:val="a8"/>
                <w:noProof/>
                <w:lang w:val="en-US"/>
              </w:rPr>
              <w:t>vESR</w:t>
            </w:r>
            <w:r w:rsidRPr="00762521">
              <w:rPr>
                <w:rStyle w:val="a8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363C8" w14:textId="36D1BD2E" w:rsidR="00521F9E" w:rsidRDefault="00521F9E">
          <w:pPr>
            <w:pStyle w:val="3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28" w:history="1">
            <w:r w:rsidRPr="00762521">
              <w:rPr>
                <w:rStyle w:val="a8"/>
                <w:noProof/>
                <w:lang w:val="ro-RO" w:bidi="ru-RU"/>
              </w:rPr>
              <w:t>Сводка или ключевые выводы главы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7D184" w14:textId="46E07093" w:rsidR="00521F9E" w:rsidRDefault="00521F9E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29" w:history="1">
            <w:r w:rsidRPr="00762521">
              <w:rPr>
                <w:rStyle w:val="a8"/>
                <w:noProof/>
                <w:lang w:val="ro-RO" w:bidi="ru-RU"/>
              </w:rPr>
              <w:t xml:space="preserve">Глава 4. </w:t>
            </w:r>
            <w:r w:rsidRPr="00762521">
              <w:rPr>
                <w:rStyle w:val="a8"/>
                <w:noProof/>
              </w:rPr>
              <w:t xml:space="preserve">Настройка сервера </w:t>
            </w:r>
            <w:r w:rsidRPr="00762521">
              <w:rPr>
                <w:rStyle w:val="a8"/>
                <w:noProof/>
                <w:lang w:val="en-US"/>
              </w:rPr>
              <w:t>DHCP</w:t>
            </w:r>
            <w:r w:rsidRPr="00762521">
              <w:rPr>
                <w:rStyle w:val="a8"/>
                <w:noProof/>
              </w:rPr>
              <w:t xml:space="preserve"> в маршрутизаторе </w:t>
            </w:r>
            <w:r w:rsidRPr="00762521">
              <w:rPr>
                <w:rStyle w:val="a8"/>
                <w:noProof/>
                <w:lang w:val="en-US"/>
              </w:rPr>
              <w:t>vESR</w:t>
            </w:r>
            <w:r w:rsidRPr="00762521">
              <w:rPr>
                <w:rStyle w:val="a8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D70F8" w14:textId="0C9FAE3E" w:rsidR="00521F9E" w:rsidRDefault="00521F9E">
          <w:pPr>
            <w:pStyle w:val="3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0" w:history="1">
            <w:r w:rsidRPr="00762521">
              <w:rPr>
                <w:rStyle w:val="a8"/>
                <w:noProof/>
                <w:lang w:val="ro-RO" w:bidi="ru-RU"/>
              </w:rPr>
              <w:t>Сводка или ключевые выводы главы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3C6E5" w14:textId="559949E7" w:rsidR="00521F9E" w:rsidRDefault="00521F9E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1" w:history="1">
            <w:r w:rsidRPr="00762521">
              <w:rPr>
                <w:rStyle w:val="a8"/>
                <w:noProof/>
                <w:lang w:val="ro-RO" w:bidi="ru-RU"/>
              </w:rPr>
              <w:t xml:space="preserve">Глава 5. </w:t>
            </w:r>
            <w:r w:rsidRPr="00762521">
              <w:rPr>
                <w:rStyle w:val="a8"/>
                <w:noProof/>
              </w:rPr>
              <w:t xml:space="preserve">Настройка  </w:t>
            </w:r>
            <w:r w:rsidRPr="00762521">
              <w:rPr>
                <w:rStyle w:val="a8"/>
                <w:noProof/>
                <w:lang w:val="en-US"/>
              </w:rPr>
              <w:t>NAT</w:t>
            </w:r>
            <w:r w:rsidRPr="00762521">
              <w:rPr>
                <w:rStyle w:val="a8"/>
                <w:noProof/>
              </w:rPr>
              <w:t>(</w:t>
            </w:r>
            <w:r w:rsidRPr="00762521">
              <w:rPr>
                <w:rStyle w:val="a8"/>
                <w:noProof/>
                <w:lang w:val="en-US"/>
              </w:rPr>
              <w:t>SNAT</w:t>
            </w:r>
            <w:r w:rsidRPr="00762521">
              <w:rPr>
                <w:rStyle w:val="a8"/>
                <w:noProof/>
              </w:rPr>
              <w:t xml:space="preserve">) для доступа в Интернет в виртуальном маршрутизаторе </w:t>
            </w:r>
            <w:r w:rsidRPr="00762521">
              <w:rPr>
                <w:rStyle w:val="a8"/>
                <w:noProof/>
                <w:lang w:val="en-US"/>
              </w:rPr>
              <w:t>vESR</w:t>
            </w:r>
            <w:r w:rsidRPr="00762521">
              <w:rPr>
                <w:rStyle w:val="a8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1E8C6" w14:textId="5F8AC20D" w:rsidR="00521F9E" w:rsidRDefault="00521F9E">
          <w:pPr>
            <w:pStyle w:val="3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2" w:history="1">
            <w:r w:rsidRPr="00762521">
              <w:rPr>
                <w:rStyle w:val="a8"/>
                <w:noProof/>
                <w:lang w:val="ro-RO" w:bidi="ru-RU"/>
              </w:rPr>
              <w:t>Сводка или ключевые выводы главы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BECDD" w14:textId="5694C15C" w:rsidR="00521F9E" w:rsidRDefault="00521F9E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3" w:history="1">
            <w:r w:rsidRPr="00762521">
              <w:rPr>
                <w:rStyle w:val="a8"/>
                <w:noProof/>
                <w:lang w:val="ro-RO" w:bidi="ru-RU"/>
              </w:rPr>
              <w:t>и т. 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ABAB8" w14:textId="373B399D" w:rsidR="00521F9E" w:rsidRDefault="00521F9E">
          <w:pPr>
            <w:pStyle w:val="23"/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4" w:history="1">
            <w:r w:rsidRPr="00762521">
              <w:rPr>
                <w:rStyle w:val="a8"/>
                <w:noProof/>
              </w:rPr>
              <w:t>Глава 6. Настройка  NAT(DN</w:t>
            </w:r>
            <w:r w:rsidRPr="00762521">
              <w:rPr>
                <w:rStyle w:val="a8"/>
                <w:noProof/>
              </w:rPr>
              <w:t>A</w:t>
            </w:r>
            <w:r w:rsidRPr="00762521">
              <w:rPr>
                <w:rStyle w:val="a8"/>
                <w:noProof/>
              </w:rPr>
              <w:t>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9F5EB" w14:textId="77DBAAD7" w:rsidR="00521F9E" w:rsidRDefault="00521F9E">
          <w:pPr>
            <w:pStyle w:val="3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5" w:history="1">
            <w:r w:rsidRPr="00762521">
              <w:rPr>
                <w:rStyle w:val="a8"/>
                <w:noProof/>
                <w:lang w:val="ro-RO" w:bidi="ru-RU"/>
              </w:rPr>
              <w:t>Сводка или ключевые выводы главы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C0061" w14:textId="50126BF6" w:rsidR="00521F9E" w:rsidRDefault="00521F9E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6" w:history="1">
            <w:r w:rsidRPr="00762521">
              <w:rPr>
                <w:rStyle w:val="a8"/>
                <w:noProof/>
                <w:lang w:val="ro-RO"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75212" w14:textId="2A8F57BF" w:rsidR="00521F9E" w:rsidRDefault="00521F9E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7" w:history="1">
            <w:r w:rsidRPr="00762521">
              <w:rPr>
                <w:rStyle w:val="a8"/>
                <w:noProof/>
                <w:lang w:val="ro-RO"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4454B" w14:textId="4439B0E7" w:rsidR="00521F9E" w:rsidRDefault="00521F9E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8" w:history="1">
            <w:r w:rsidRPr="00762521">
              <w:rPr>
                <w:rStyle w:val="a8"/>
                <w:noProof/>
                <w:lang w:val="ro-RO"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E33665" w14:textId="7F58CEA1" w:rsidR="00521F9E" w:rsidRDefault="00521F9E">
          <w:pPr>
            <w:pStyle w:val="11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lang w:eastAsia="ru-RU"/>
              <w14:ligatures w14:val="standardContextual"/>
            </w:rPr>
          </w:pPr>
          <w:hyperlink w:anchor="_Toc200973439" w:history="1">
            <w:r w:rsidRPr="00762521">
              <w:rPr>
                <w:rStyle w:val="a8"/>
                <w:noProof/>
                <w:lang w:val="ro-RO"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_Toc200973439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5F087" w14:textId="0CFBE5E9" w:rsidR="00521F9E" w:rsidRDefault="00521F9E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spacing w:line="240" w:lineRule="auto"/>
        <w:rPr>
          <w:lang w:val="ro-RO"/>
        </w:rPr>
      </w:pPr>
    </w:p>
    <w:p w14:paraId="1FFD1454" w14:textId="77777777" w:rsidR="003F6C83" w:rsidRPr="004E6785" w:rsidRDefault="003F6C83" w:rsidP="00BB5275">
      <w:pPr>
        <w:spacing w:line="240" w:lineRule="auto"/>
        <w:rPr>
          <w:lang w:val="ro-RO"/>
        </w:rPr>
      </w:pPr>
    </w:p>
    <w:p w14:paraId="4B0197A8" w14:textId="77777777" w:rsidR="00E678C1" w:rsidRPr="004E6785" w:rsidRDefault="00E678C1" w:rsidP="00BB5275">
      <w:pPr>
        <w:pStyle w:val="1"/>
        <w:spacing w:line="240" w:lineRule="auto"/>
        <w:rPr>
          <w:lang w:val="ro-RO"/>
        </w:rPr>
        <w:sectPr w:rsidR="00E678C1" w:rsidRPr="004E6785" w:rsidSect="001770D0">
          <w:footerReference w:type="default" r:id="rId13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0973422" w:displacedByCustomXml="next"/>
    <w:bookmarkStart w:id="3" w:name="_Toc529756735" w:displacedByCustomXml="next"/>
    <w:bookmarkStart w:id="4" w:name="_Toc529756674" w:displacedByCustomXml="next"/>
    <w:sdt>
      <w:sdtPr>
        <w:rPr>
          <w:lang w:val="ro-RO"/>
        </w:r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4E6785" w:rsidRDefault="008339EE" w:rsidP="00BB5275">
          <w:pPr>
            <w:pStyle w:val="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rPr>
          <w:b/>
          <w:bCs/>
        </w:rPr>
        <w:t xml:space="preserve"> </w:t>
      </w:r>
      <w:bookmarkEnd w:id="5"/>
      <w:r w:rsidRPr="008717CD">
        <w:rPr>
          <w:b/>
          <w:bCs/>
        </w:rPr>
        <w:t xml:space="preserve">от </w:t>
      </w:r>
      <w:proofErr w:type="spellStart"/>
      <w:r w:rsidRPr="008717CD">
        <w:rPr>
          <w:b/>
          <w:bCs/>
        </w:rPr>
        <w:t>Eltex</w:t>
      </w:r>
      <w:proofErr w:type="spellEnd"/>
      <w:r w:rsidRPr="008717CD">
        <w:t xml:space="preserve"> — мощным инструментом для изучения сетевых технологий, включая DHCP, NAT, IPSec, OSPF и многое другое. Мы начнем с базовых шагов: установки GNS3, создания образа </w:t>
      </w:r>
      <w:proofErr w:type="spellStart"/>
      <w:r w:rsidRPr="008717CD">
        <w:t>vESR</w:t>
      </w:r>
      <w:proofErr w:type="spellEnd"/>
      <w:r w:rsidRPr="008717CD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Pr="008717CD">
        <w:t>over</w:t>
      </w:r>
      <w:proofErr w:type="spellEnd"/>
      <w:r w:rsidRPr="008717CD">
        <w:t>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 w:rsidP="00E5076A">
      <w:pPr>
        <w:numPr>
          <w:ilvl w:val="0"/>
          <w:numId w:val="29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 w:rsidP="00E5076A">
      <w:pPr>
        <w:numPr>
          <w:ilvl w:val="0"/>
          <w:numId w:val="29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 w:rsidP="00E5076A">
      <w:pPr>
        <w:numPr>
          <w:ilvl w:val="0"/>
          <w:numId w:val="29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 w:rsidP="00E5076A">
      <w:pPr>
        <w:numPr>
          <w:ilvl w:val="0"/>
          <w:numId w:val="30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E5076A">
      <w:pPr>
        <w:numPr>
          <w:ilvl w:val="0"/>
          <w:numId w:val="30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 w:rsidP="00E5076A">
      <w:pPr>
        <w:numPr>
          <w:ilvl w:val="0"/>
          <w:numId w:val="30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 w:rsidP="00E5076A">
      <w:pPr>
        <w:numPr>
          <w:ilvl w:val="0"/>
          <w:numId w:val="31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 w:rsidP="00E5076A">
      <w:pPr>
        <w:numPr>
          <w:ilvl w:val="0"/>
          <w:numId w:val="31"/>
        </w:numPr>
        <w:spacing w:line="278" w:lineRule="auto"/>
      </w:pPr>
      <w:r w:rsidRPr="008717CD">
        <w:rPr>
          <w:b/>
          <w:bCs/>
        </w:rPr>
        <w:t xml:space="preserve">Образ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 w:rsidP="00E5076A">
      <w:pPr>
        <w:numPr>
          <w:ilvl w:val="0"/>
          <w:numId w:val="31"/>
        </w:numPr>
        <w:spacing w:line="278" w:lineRule="auto"/>
      </w:pPr>
      <w:r w:rsidRPr="008717CD">
        <w:rPr>
          <w:b/>
          <w:bCs/>
        </w:rPr>
        <w:t xml:space="preserve">VMware </w:t>
      </w:r>
      <w:proofErr w:type="spellStart"/>
      <w:r w:rsidRPr="008717CD">
        <w:rPr>
          <w:b/>
          <w:bCs/>
        </w:rPr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 w:rsidP="00E5076A">
      <w:pPr>
        <w:numPr>
          <w:ilvl w:val="0"/>
          <w:numId w:val="31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spacing w:line="240" w:lineRule="auto"/>
        <w:rPr>
          <w:lang w:val="ro-RO"/>
        </w:rPr>
      </w:pPr>
    </w:p>
    <w:p w14:paraId="428E44D7" w14:textId="503A12A2" w:rsidR="00442FF5" w:rsidRPr="004E6785" w:rsidRDefault="00442FF5" w:rsidP="00BB5275">
      <w:pPr>
        <w:pStyle w:val="1"/>
        <w:spacing w:line="240" w:lineRule="auto"/>
        <w:rPr>
          <w:lang w:val="ro-RO"/>
        </w:rPr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spacing w:line="240" w:lineRule="auto"/>
        <w:rPr>
          <w:lang w:val="ro-RO"/>
        </w:rPr>
      </w:pPr>
    </w:p>
    <w:p w14:paraId="002B5BBA" w14:textId="30693C46" w:rsidR="00E678C1" w:rsidRPr="004E6785" w:rsidRDefault="00E678C1" w:rsidP="00BB5275">
      <w:pPr>
        <w:spacing w:line="240" w:lineRule="auto"/>
        <w:rPr>
          <w:lang w:val="ro-RO"/>
        </w:rPr>
      </w:pPr>
    </w:p>
    <w:bookmarkStart w:id="6" w:name="_Toc200973423"/>
    <w:p w14:paraId="1A6AA558" w14:textId="70B2C7DF" w:rsidR="000336FA" w:rsidRPr="004E6785" w:rsidRDefault="00000000" w:rsidP="00BB5275">
      <w:pPr>
        <w:pStyle w:val="21"/>
        <w:spacing w:line="240" w:lineRule="auto"/>
        <w:rPr>
          <w:lang w:val="ro-RO"/>
        </w:rPr>
      </w:pPr>
      <w:sdt>
        <w:sdtPr>
          <w:rPr>
            <w:lang w:val="ro-RO"/>
          </w:r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4E6785">
            <w:rPr>
              <w:lang w:val="ro-RO" w:bidi="ru-RU"/>
            </w:rPr>
            <w:t>Глава 1</w:t>
          </w:r>
        </w:sdtContent>
      </w:sdt>
      <w:r w:rsidR="000336FA" w:rsidRPr="004E6785">
        <w:rPr>
          <w:lang w:val="ro-RO" w:bidi="ru-RU"/>
        </w:rPr>
        <w:t xml:space="preserve">. </w:t>
      </w:r>
      <w:r w:rsidR="0085556D">
        <w:t xml:space="preserve">Создание образа виртуального маршрутизатора </w:t>
      </w:r>
      <w:proofErr w:type="spellStart"/>
      <w:r w:rsidR="0085556D">
        <w:rPr>
          <w:lang w:val="en-US"/>
        </w:rPr>
        <w:t>vESR</w:t>
      </w:r>
      <w:proofErr w:type="spellEnd"/>
      <w:r w:rsidR="0085556D" w:rsidRPr="00506E22">
        <w:t xml:space="preserve"> </w:t>
      </w:r>
      <w:proofErr w:type="spellStart"/>
      <w:r w:rsidR="0085556D">
        <w:rPr>
          <w:lang w:val="en-US"/>
        </w:rPr>
        <w:t>Eltex</w:t>
      </w:r>
      <w:proofErr w:type="spellEnd"/>
      <w:r w:rsidR="0085556D" w:rsidRPr="00506E22">
        <w:t xml:space="preserve"> </w:t>
      </w:r>
      <w:r w:rsidR="00E5076A">
        <w:t xml:space="preserve">для работы в среде виртуализации </w:t>
      </w:r>
      <w:r w:rsidR="00E5076A">
        <w:rPr>
          <w:lang w:val="en-US"/>
        </w:rPr>
        <w:t>GNS</w:t>
      </w:r>
      <w:r w:rsidR="00E5076A" w:rsidRPr="00A8672E">
        <w:t>3.</w:t>
      </w:r>
      <w:bookmarkEnd w:id="6"/>
      <w:r w:rsidR="00E5076A">
        <w:t xml:space="preserve"> </w:t>
      </w:r>
    </w:p>
    <w:p w14:paraId="0855F259" w14:textId="2441B542" w:rsidR="000336FA" w:rsidRPr="004E6785" w:rsidRDefault="000336FA" w:rsidP="00BB5275">
      <w:pPr>
        <w:pStyle w:val="af8"/>
        <w:spacing w:line="240" w:lineRule="auto"/>
        <w:rPr>
          <w:lang w:val="ro-RO"/>
        </w:rPr>
      </w:pPr>
    </w:p>
    <w:p w14:paraId="23F3C669" w14:textId="1AA42948" w:rsidR="0085556D" w:rsidRPr="00506E22" w:rsidRDefault="0085556D" w:rsidP="0085556D">
      <w:pPr>
        <w:jc w:val="center"/>
      </w:pPr>
      <w:ins w:id="7" w:author="Автор">
        <w:r>
          <w:t xml:space="preserve">Глава 1. </w:t>
        </w:r>
      </w:ins>
      <w:r>
        <w:t xml:space="preserve">Создание образа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506E22">
        <w:t xml:space="preserve"> </w:t>
      </w:r>
      <w:proofErr w:type="spellStart"/>
      <w:r>
        <w:rPr>
          <w:lang w:val="en-US"/>
        </w:rPr>
        <w:t>Eltex</w:t>
      </w:r>
      <w:proofErr w:type="spellEnd"/>
      <w:r w:rsidRPr="00506E22">
        <w:t xml:space="preserve"> </w:t>
      </w:r>
      <w:r>
        <w:t xml:space="preserve">в </w:t>
      </w:r>
      <w:r>
        <w:rPr>
          <w:lang w:val="en-US"/>
        </w:rPr>
        <w:t>GNS</w:t>
      </w:r>
      <w:r w:rsidRPr="00506E22">
        <w:t xml:space="preserve">3 </w:t>
      </w: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8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5" w:history="1">
        <w:r w:rsidRPr="002723DA">
          <w:rPr>
            <w:rStyle w:val="a8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 w:rsidRPr="006B608C">
        <w:rPr>
          <w:b/>
          <w:bCs/>
        </w:rPr>
        <w:t xml:space="preserve"> </w:t>
      </w:r>
      <w:proofErr w:type="spellStart"/>
      <w:r w:rsidRPr="006B608C">
        <w:rPr>
          <w:b/>
          <w:bCs/>
          <w:lang w:val="en-US"/>
        </w:rPr>
        <w:t>Eltex</w:t>
      </w:r>
      <w:proofErr w:type="spellEnd"/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</w:t>
      </w:r>
      <w:proofErr w:type="gramStart"/>
      <w:r w:rsidRPr="006B608C">
        <w:rPr>
          <w:b/>
          <w:bCs/>
        </w:rPr>
        <w:t>для новичков</w:t>
      </w:r>
      <w:proofErr w:type="gramEnd"/>
      <w:r w:rsidRPr="006B608C">
        <w:rPr>
          <w:b/>
          <w:bCs/>
        </w:rPr>
        <w:t xml:space="preserve"> впервые знакомящихся с возможностями как </w:t>
      </w:r>
      <w:proofErr w:type="gramStart"/>
      <w:r w:rsidRPr="006B608C">
        <w:rPr>
          <w:b/>
          <w:bCs/>
        </w:rPr>
        <w:t>симулятора ,</w:t>
      </w:r>
      <w:proofErr w:type="gramEnd"/>
      <w:r w:rsidRPr="006B608C">
        <w:rPr>
          <w:b/>
          <w:bCs/>
        </w:rPr>
        <w:t xml:space="preserve"> так и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>
        <w:t xml:space="preserve">.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8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 xml:space="preserve">VMware </w:t>
      </w:r>
      <w:proofErr w:type="spellStart"/>
      <w:r w:rsidRPr="001F4AF0">
        <w:rPr>
          <w:b/>
          <w:bCs/>
        </w:rPr>
        <w:t>Workstation</w:t>
      </w:r>
      <w:proofErr w:type="spellEnd"/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77777777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</w:t>
      </w:r>
      <w:proofErr w:type="gramStart"/>
      <w:r>
        <w:t>В частности</w:t>
      </w:r>
      <w:proofErr w:type="gramEnd"/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235924EA" w14:textId="77777777" w:rsidR="0085556D" w:rsidRDefault="0085556D" w:rsidP="0085556D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32B7FE5">
                <wp:simplePos x="0" y="0"/>
                <wp:positionH relativeFrom="column">
                  <wp:posOffset>4457700</wp:posOffset>
                </wp:positionH>
                <wp:positionV relativeFrom="paragraph">
                  <wp:posOffset>-228600</wp:posOffset>
                </wp:positionV>
                <wp:extent cx="228600" cy="1143000"/>
                <wp:effectExtent l="0" t="0" r="57150" b="57150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11430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03E9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51pt;margin-top:-18pt;width:18pt;height:90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7C6EBB5">
                <wp:simplePos x="0" y="0"/>
                <wp:positionH relativeFrom="column">
                  <wp:posOffset>3428365</wp:posOffset>
                </wp:positionH>
                <wp:positionV relativeFrom="paragraph">
                  <wp:posOffset>-231140</wp:posOffset>
                </wp:positionV>
                <wp:extent cx="229235" cy="1031240"/>
                <wp:effectExtent l="0" t="0" r="75565" b="5461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9235" cy="10312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E780A" id="Прямая со стрелкой 3" o:spid="_x0000_s1026" type="#_x0000_t32" style="position:absolute;margin-left:269.95pt;margin-top:-18.2pt;width:18.05pt;height:81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4135E8F2">
                <wp:simplePos x="0" y="0"/>
                <wp:positionH relativeFrom="column">
                  <wp:posOffset>1713864</wp:posOffset>
                </wp:positionH>
                <wp:positionV relativeFrom="paragraph">
                  <wp:posOffset>-231140</wp:posOffset>
                </wp:positionV>
                <wp:extent cx="915035" cy="802640"/>
                <wp:effectExtent l="38100" t="0" r="18415" b="54610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5035" cy="8026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826DC" id="Прямая со стрелкой 3" o:spid="_x0000_s1026" type="#_x0000_t32" style="position:absolute;margin-left:134.95pt;margin-top:-18.2pt;width:72.05pt;height:63.2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DBC70DA">
                <wp:simplePos x="0" y="0"/>
                <wp:positionH relativeFrom="column">
                  <wp:posOffset>571500</wp:posOffset>
                </wp:positionH>
                <wp:positionV relativeFrom="paragraph">
                  <wp:posOffset>-228600</wp:posOffset>
                </wp:positionV>
                <wp:extent cx="228600" cy="457200"/>
                <wp:effectExtent l="0" t="0" r="57150" b="57150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C4CE34" id="Прямая со стрелкой 3" o:spid="_x0000_s1026" type="#_x0000_t32" style="position:absolute;margin-left:45pt;margin-top:-18pt;width:18pt;height:3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" strokecolor="#c00000" strokeweight="1.75pt">
                <v:stroke endarrow="block" joinstyle="miter"/>
              </v:shape>
            </w:pict>
          </mc:Fallback>
        </mc:AlternateContent>
      </w:r>
      <w:r w:rsidRPr="003E3B5F">
        <w:rPr>
          <w:noProof/>
        </w:rPr>
        <w:drawing>
          <wp:inline distT="0" distB="0" distL="0" distR="0" wp14:anchorId="21425029" wp14:editId="0809FD21">
            <wp:extent cx="5940425" cy="3752215"/>
            <wp:effectExtent l="0" t="0" r="3175" b="635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EDC4" w14:textId="77777777" w:rsidR="0085556D" w:rsidRDefault="0085556D" w:rsidP="0085556D">
      <w:r>
        <w:t>Рис. Вызов меню настройки сети.</w:t>
      </w:r>
    </w:p>
    <w:p w14:paraId="025339FF" w14:textId="77777777" w:rsidR="0085556D" w:rsidRDefault="0085556D" w:rsidP="0085556D">
      <w:r w:rsidRPr="00DD046A">
        <w:rPr>
          <w:noProof/>
        </w:rPr>
        <w:drawing>
          <wp:inline distT="0" distB="0" distL="0" distR="0" wp14:anchorId="0240925D" wp14:editId="023BB62E">
            <wp:extent cx="5940425" cy="2951480"/>
            <wp:effectExtent l="0" t="0" r="3175" b="127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77777777" w:rsidR="0085556D" w:rsidRPr="001A2F3C" w:rsidRDefault="0085556D" w:rsidP="0085556D">
      <w:r>
        <w:t xml:space="preserve">Рис. Выбор режима сети – </w:t>
      </w:r>
      <w:r>
        <w:rPr>
          <w:lang w:val="en-US"/>
        </w:rPr>
        <w:t>NAT</w:t>
      </w:r>
      <w:r w:rsidRPr="00DD046A">
        <w:t xml:space="preserve"> </w:t>
      </w:r>
      <w:r>
        <w:t xml:space="preserve">при подключении виртуальной машины </w:t>
      </w:r>
      <w:r>
        <w:rPr>
          <w:lang w:val="en-US"/>
        </w:rPr>
        <w:t>GNS</w:t>
      </w:r>
      <w:r w:rsidRPr="00DD046A">
        <w:t xml:space="preserve">3 </w:t>
      </w:r>
      <w:r>
        <w:t xml:space="preserve">в программе </w:t>
      </w:r>
      <w:r>
        <w:rPr>
          <w:lang w:val="en-US"/>
        </w:rPr>
        <w:t>VMware</w:t>
      </w:r>
      <w:r w:rsidRPr="00DD046A">
        <w:t xml:space="preserve"> </w:t>
      </w:r>
      <w:r>
        <w:rPr>
          <w:lang w:val="en-US"/>
        </w:rPr>
        <w:t>Workstation</w:t>
      </w:r>
      <w:r w:rsidRPr="00DD046A">
        <w:t xml:space="preserve"> </w:t>
      </w:r>
      <w:r>
        <w:rPr>
          <w:lang w:val="en-US"/>
        </w:rPr>
        <w:t>Pro</w:t>
      </w:r>
      <w:r w:rsidRPr="00DD046A">
        <w:t>.</w:t>
      </w:r>
    </w:p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1BD817DD" w14:textId="77777777" w:rsidR="0085556D" w:rsidRDefault="0085556D" w:rsidP="0085556D">
      <w:r>
        <w:rPr>
          <w:noProof/>
        </w:rPr>
        <w:drawing>
          <wp:inline distT="0" distB="0" distL="0" distR="0" wp14:anchorId="47C8C5A0" wp14:editId="7C525D77">
            <wp:extent cx="4344035" cy="2443433"/>
            <wp:effectExtent l="0" t="0" r="0" b="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963" cy="24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292A" w14:textId="77777777" w:rsidR="0085556D" w:rsidRPr="00DB1304" w:rsidRDefault="0085556D" w:rsidP="0085556D">
      <w:r>
        <w:t>Рис. Копия экрана</w:t>
      </w:r>
    </w:p>
    <w:p w14:paraId="55F00CB8" w14:textId="77777777" w:rsidR="0085556D" w:rsidRPr="00DA3F5D" w:rsidRDefault="0085556D" w:rsidP="0085556D">
      <w:r>
        <w:t xml:space="preserve">Далее выбрать вкладку </w:t>
      </w:r>
      <w:proofErr w:type="spellStart"/>
      <w:r>
        <w:rPr>
          <w:lang w:val="en-US"/>
        </w:rPr>
        <w:t>Qemy</w:t>
      </w:r>
      <w:proofErr w:type="spellEnd"/>
      <w:r w:rsidRPr="00DB1304">
        <w:t xml:space="preserve"> </w:t>
      </w:r>
      <w:r>
        <w:rPr>
          <w:lang w:val="en-US"/>
        </w:rPr>
        <w:t>VMS</w:t>
      </w:r>
      <w:r w:rsidRPr="00DB1304">
        <w:t>:</w:t>
      </w:r>
    </w:p>
    <w:p w14:paraId="7524CE39" w14:textId="77777777" w:rsidR="0085556D" w:rsidRDefault="0085556D" w:rsidP="0085556D">
      <w:r>
        <w:rPr>
          <w:noProof/>
          <w:lang w:val="en-US"/>
        </w:rPr>
        <w:drawing>
          <wp:inline distT="0" distB="0" distL="0" distR="0" wp14:anchorId="7ED88853" wp14:editId="53F2E025">
            <wp:extent cx="4344035" cy="2443433"/>
            <wp:effectExtent l="0" t="0" r="0" b="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041" cy="246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69AE" w14:textId="77777777" w:rsidR="0085556D" w:rsidRPr="007C00F1" w:rsidRDefault="0085556D" w:rsidP="0085556D">
      <w:r>
        <w:t>Рис. Копия экрана</w:t>
      </w:r>
    </w:p>
    <w:p w14:paraId="7DCAED2F" w14:textId="77777777" w:rsidR="0085556D" w:rsidRDefault="0085556D" w:rsidP="0085556D">
      <w:r>
        <w:rPr>
          <w:noProof/>
        </w:rPr>
        <w:drawing>
          <wp:inline distT="0" distB="0" distL="0" distR="0" wp14:anchorId="278DDF5B" wp14:editId="08BE7FD4">
            <wp:extent cx="4377987" cy="2462530"/>
            <wp:effectExtent l="0" t="0" r="3810" b="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603" cy="246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E05" w14:textId="77777777" w:rsidR="0085556D" w:rsidRPr="007C00F1" w:rsidRDefault="0085556D" w:rsidP="0085556D">
      <w:r>
        <w:t>Рис. Копия экрана</w:t>
      </w:r>
    </w:p>
    <w:p w14:paraId="4FF8D006" w14:textId="77777777" w:rsidR="0085556D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 xml:space="preserve">В этом процессе предстоит выбрать режим работы симулятора, название </w:t>
      </w:r>
      <w:proofErr w:type="gramStart"/>
      <w:r>
        <w:t>образа ,</w:t>
      </w:r>
      <w:proofErr w:type="gramEnd"/>
      <w:r>
        <w:t xml:space="preserve"> количество сетевых адаптеров, памяти, процессоров и источник на СД-РОМ:</w:t>
      </w:r>
      <w:r>
        <w:rPr>
          <w:noProof/>
        </w:rPr>
        <w:drawing>
          <wp:inline distT="0" distB="0" distL="0" distR="0" wp14:anchorId="0F3A8C5C" wp14:editId="54275C91">
            <wp:extent cx="4468301" cy="2513330"/>
            <wp:effectExtent l="0" t="0" r="8890" b="1270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139" cy="252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59E9" w14:textId="77777777" w:rsidR="0085556D" w:rsidRDefault="0085556D" w:rsidP="0085556D">
      <w:r>
        <w:t>Рис. Копия экрана</w:t>
      </w:r>
    </w:p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85556D">
      <w:pPr>
        <w:numPr>
          <w:ilvl w:val="0"/>
          <w:numId w:val="32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85556D">
      <w:pPr>
        <w:numPr>
          <w:ilvl w:val="0"/>
          <w:numId w:val="32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85556D">
      <w:pPr>
        <w:numPr>
          <w:ilvl w:val="0"/>
          <w:numId w:val="32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85556D">
      <w:pPr>
        <w:numPr>
          <w:ilvl w:val="0"/>
          <w:numId w:val="32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85556D">
      <w:pPr>
        <w:numPr>
          <w:ilvl w:val="0"/>
          <w:numId w:val="32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85556D">
      <w:pPr>
        <w:numPr>
          <w:ilvl w:val="0"/>
          <w:numId w:val="32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3" w:tgtFrame="_blank" w:history="1">
        <w:r w:rsidRPr="007B191B">
          <w:rPr>
            <w:rStyle w:val="a8"/>
          </w:rPr>
          <w:t>2</w:t>
        </w:r>
      </w:hyperlink>
    </w:p>
    <w:p w14:paraId="66A1CDDF" w14:textId="77777777" w:rsidR="0085556D" w:rsidRPr="00D62109" w:rsidRDefault="0085556D" w:rsidP="0085556D">
      <w:pPr>
        <w:numPr>
          <w:ilvl w:val="0"/>
          <w:numId w:val="32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356846E2" w14:textId="77777777" w:rsidR="0085556D" w:rsidRDefault="0085556D" w:rsidP="0085556D">
      <w:r>
        <w:rPr>
          <w:noProof/>
        </w:rPr>
        <w:drawing>
          <wp:inline distT="0" distB="0" distL="0" distR="0" wp14:anchorId="05171AE5" wp14:editId="626F6C1A">
            <wp:extent cx="4344035" cy="2443433"/>
            <wp:effectExtent l="0" t="0" r="0" b="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707" cy="24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288F" w14:textId="77777777" w:rsidR="0085556D" w:rsidRDefault="0085556D" w:rsidP="0085556D">
      <w:r>
        <w:t>Рис. Копия экрана</w:t>
      </w:r>
    </w:p>
    <w:p w14:paraId="0F44FBB3" w14:textId="77777777" w:rsidR="0085556D" w:rsidRDefault="0085556D" w:rsidP="0085556D">
      <w:r>
        <w:rPr>
          <w:noProof/>
        </w:rPr>
        <w:drawing>
          <wp:inline distT="0" distB="0" distL="0" distR="0" wp14:anchorId="67930207" wp14:editId="0DC1A58E">
            <wp:extent cx="4513459" cy="2538730"/>
            <wp:effectExtent l="0" t="0" r="1905" b="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149" cy="25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BE58" w14:textId="77777777" w:rsidR="0085556D" w:rsidRDefault="0085556D" w:rsidP="0085556D">
      <w:r>
        <w:t>Рис. Копия экрана</w:t>
      </w:r>
    </w:p>
    <w:p w14:paraId="072B1847" w14:textId="77777777" w:rsidR="0085556D" w:rsidRDefault="0085556D" w:rsidP="0085556D">
      <w:r>
        <w:t xml:space="preserve">Требуется дать название создаваемому образу. </w:t>
      </w:r>
      <w:proofErr w:type="spellStart"/>
      <w:proofErr w:type="gramStart"/>
      <w:r>
        <w:t>Требуеся</w:t>
      </w:r>
      <w:proofErr w:type="spellEnd"/>
      <w:r>
        <w:t xml:space="preserve">  не</w:t>
      </w:r>
      <w:proofErr w:type="gramEnd"/>
      <w:r>
        <w:t xml:space="preserve">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1B4F1B43" w14:textId="77777777" w:rsidR="0085556D" w:rsidRDefault="0085556D" w:rsidP="0085556D">
      <w:pPr>
        <w:rPr>
          <w:noProof/>
        </w:rPr>
      </w:pPr>
      <w:r>
        <w:rPr>
          <w:noProof/>
        </w:rPr>
        <w:drawing>
          <wp:inline distT="0" distB="0" distL="0" distR="0" wp14:anchorId="58F8F859" wp14:editId="625C5E46">
            <wp:extent cx="4458335" cy="2507724"/>
            <wp:effectExtent l="0" t="0" r="0" b="6985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885" cy="25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4EAAA98E" w14:textId="77777777" w:rsidR="0085556D" w:rsidRDefault="0085556D" w:rsidP="0085556D">
      <w:pPr>
        <w:rPr>
          <w:noProof/>
        </w:rPr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7989B92A">
            <wp:extent cx="4287673" cy="2411730"/>
            <wp:effectExtent l="0" t="0" r="0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862" cy="241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9065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5A9394EA" w14:textId="77777777" w:rsidR="0085556D" w:rsidRDefault="0085556D" w:rsidP="0085556D">
      <w:r>
        <w:rPr>
          <w:noProof/>
        </w:rPr>
        <w:drawing>
          <wp:inline distT="0" distB="0" distL="0" distR="0" wp14:anchorId="33917047" wp14:editId="6D8D1C8C">
            <wp:extent cx="4423144" cy="2487930"/>
            <wp:effectExtent l="0" t="0" r="0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423" cy="24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77777777" w:rsidR="0085556D" w:rsidRDefault="0085556D" w:rsidP="0085556D">
      <w:r>
        <w:t xml:space="preserve">Рис. Копия экрана </w:t>
      </w:r>
      <w:r>
        <w:rPr>
          <w:noProof/>
        </w:rPr>
        <w:drawing>
          <wp:inline distT="0" distB="0" distL="0" distR="0" wp14:anchorId="598D0F02" wp14:editId="1385AC27">
            <wp:extent cx="3315335" cy="2694885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847" cy="277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33B23679" w14:textId="77777777" w:rsidR="0085556D" w:rsidRDefault="0085556D" w:rsidP="0085556D">
      <w:r>
        <w:rPr>
          <w:noProof/>
        </w:rPr>
        <w:drawing>
          <wp:inline distT="0" distB="0" distL="0" distR="0" wp14:anchorId="0A2A0147" wp14:editId="087FC19C">
            <wp:extent cx="4513459" cy="2538730"/>
            <wp:effectExtent l="0" t="0" r="1905" b="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27" cy="254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8D6F" w14:textId="77777777" w:rsidR="0085556D" w:rsidRDefault="0085556D" w:rsidP="0085556D">
      <w:r>
        <w:t xml:space="preserve">Рис. Копия экрана </w:t>
      </w:r>
    </w:p>
    <w:p w14:paraId="7F9EAE1E" w14:textId="77777777" w:rsidR="0085556D" w:rsidRDefault="0085556D" w:rsidP="0085556D">
      <w:r>
        <w:rPr>
          <w:noProof/>
        </w:rPr>
        <w:drawing>
          <wp:inline distT="0" distB="0" distL="0" distR="0" wp14:anchorId="283335B8" wp14:editId="4FA0A896">
            <wp:extent cx="4344035" cy="2443433"/>
            <wp:effectExtent l="0" t="0" r="0" b="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856" cy="249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AA17" w14:textId="77777777" w:rsidR="0085556D" w:rsidRPr="007C00F1" w:rsidRDefault="0085556D" w:rsidP="0085556D">
      <w:r>
        <w:t>Рис. Копия экрана</w:t>
      </w:r>
    </w:p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6FB074D" w14:textId="77777777" w:rsidR="0085556D" w:rsidRDefault="0085556D" w:rsidP="0085556D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4753F3AF" w14:textId="77777777" w:rsidR="0085556D" w:rsidRPr="005A5D7B" w:rsidRDefault="0085556D" w:rsidP="0085556D">
      <w:proofErr w:type="gramStart"/>
      <w:r>
        <w:t>Там  нужно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AB84AD3" w14:textId="77777777" w:rsidR="0085556D" w:rsidRDefault="0085556D" w:rsidP="0085556D">
      <w:r>
        <w:rPr>
          <w:noProof/>
        </w:rPr>
        <w:drawing>
          <wp:inline distT="0" distB="0" distL="0" distR="0" wp14:anchorId="61706D0A" wp14:editId="3113FDB6">
            <wp:extent cx="4513459" cy="2538730"/>
            <wp:effectExtent l="0" t="0" r="1905" b="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812" cy="254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8115" w14:textId="77777777" w:rsidR="0085556D" w:rsidRDefault="0085556D" w:rsidP="0085556D">
      <w:r>
        <w:t>Рис. Копия экрана</w:t>
      </w:r>
    </w:p>
    <w:p w14:paraId="3933C2FE" w14:textId="77777777" w:rsidR="0085556D" w:rsidRDefault="0085556D" w:rsidP="0085556D">
      <w:r>
        <w:t xml:space="preserve">Рис. Копия экрана </w:t>
      </w:r>
      <w:r>
        <w:rPr>
          <w:noProof/>
        </w:rPr>
        <w:drawing>
          <wp:inline distT="0" distB="0" distL="0" distR="0" wp14:anchorId="66F90A3A" wp14:editId="7B0A4E79">
            <wp:extent cx="3348403" cy="1883410"/>
            <wp:effectExtent l="0" t="0" r="4445" b="254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428" cy="18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77777777" w:rsidR="0085556D" w:rsidRDefault="0085556D" w:rsidP="0085556D">
      <w:r>
        <w:rPr>
          <w:noProof/>
        </w:rPr>
        <w:drawing>
          <wp:inline distT="0" distB="0" distL="0" distR="0" wp14:anchorId="55717E61" wp14:editId="7E0A23FB">
            <wp:extent cx="4572635" cy="2572016"/>
            <wp:effectExtent l="0" t="0" r="0" b="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450" cy="258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49C44" w14:textId="77777777" w:rsidR="0085556D" w:rsidRDefault="0085556D" w:rsidP="0085556D">
      <w:r>
        <w:t>Рис. Копия экрана</w:t>
      </w:r>
    </w:p>
    <w:p w14:paraId="6DFBC500" w14:textId="77777777" w:rsidR="0085556D" w:rsidRDefault="0085556D" w:rsidP="0085556D">
      <w:r>
        <w:rPr>
          <w:noProof/>
        </w:rPr>
        <w:drawing>
          <wp:inline distT="0" distB="0" distL="0" distR="0" wp14:anchorId="66133EBB" wp14:editId="0B5A712A">
            <wp:extent cx="4603773" cy="2589530"/>
            <wp:effectExtent l="0" t="0" r="6350" b="127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792" cy="259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8B35" w14:textId="77777777" w:rsidR="0085556D" w:rsidRDefault="0085556D" w:rsidP="0085556D">
      <w:r>
        <w:t>Рис. Копия экрана</w:t>
      </w:r>
    </w:p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3DB1EB28" w14:textId="77777777" w:rsidR="0085556D" w:rsidRDefault="0085556D" w:rsidP="0085556D">
      <w:r>
        <w:rPr>
          <w:noProof/>
        </w:rPr>
        <w:drawing>
          <wp:inline distT="0" distB="0" distL="0" distR="0" wp14:anchorId="27B41AF2" wp14:editId="437A82B7">
            <wp:extent cx="4344035" cy="2443433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51" cy="24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32B9" w14:textId="77777777" w:rsidR="0085556D" w:rsidRDefault="0085556D" w:rsidP="0085556D">
      <w:r>
        <w:t>Рис. Копия экрана</w:t>
      </w:r>
    </w:p>
    <w:p w14:paraId="5C81D133" w14:textId="77777777" w:rsidR="0085556D" w:rsidRDefault="0085556D" w:rsidP="0085556D">
      <w:r>
        <w:rPr>
          <w:noProof/>
        </w:rPr>
        <w:drawing>
          <wp:inline distT="0" distB="0" distL="0" distR="0" wp14:anchorId="4DF5874A" wp14:editId="5F53EF6F">
            <wp:extent cx="4377987" cy="2462530"/>
            <wp:effectExtent l="0" t="0" r="3810" b="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873" cy="246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77777777" w:rsidR="0085556D" w:rsidRPr="007C00F1" w:rsidRDefault="0085556D" w:rsidP="0085556D">
      <w:r>
        <w:t>Рис. Копия экрана</w:t>
      </w:r>
    </w:p>
    <w:p w14:paraId="68351BE2" w14:textId="77777777" w:rsidR="0085556D" w:rsidRDefault="0085556D" w:rsidP="0085556D">
      <w:r>
        <w:rPr>
          <w:lang w:val="en-US"/>
        </w:rPr>
        <w:t xml:space="preserve">-&gt;OK </w:t>
      </w:r>
    </w:p>
    <w:p w14:paraId="587B9387" w14:textId="77777777" w:rsidR="0085556D" w:rsidRDefault="0085556D" w:rsidP="0085556D">
      <w:r>
        <w:rPr>
          <w:noProof/>
        </w:rPr>
        <w:drawing>
          <wp:inline distT="0" distB="0" distL="0" distR="0" wp14:anchorId="32154F17" wp14:editId="7687F00E">
            <wp:extent cx="4458335" cy="2507723"/>
            <wp:effectExtent l="0" t="0" r="0" b="6985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508" cy="25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8780" w14:textId="77777777" w:rsidR="0085556D" w:rsidRPr="001E17B6" w:rsidRDefault="0085556D" w:rsidP="0085556D">
      <w:r>
        <w:t>Рис. Копия экрана</w:t>
      </w: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proofErr w:type="gramStart"/>
      <w:r>
        <w:t>Затем  в</w:t>
      </w:r>
      <w:proofErr w:type="gramEnd"/>
      <w:r>
        <w:t xml:space="preserve">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0BAC85F" w14:textId="77777777" w:rsidR="0085556D" w:rsidRDefault="0085556D" w:rsidP="0085556D">
      <w:r>
        <w:rPr>
          <w:noProof/>
        </w:rPr>
        <w:drawing>
          <wp:inline distT="0" distB="0" distL="0" distR="0" wp14:anchorId="58114CF5" wp14:editId="2AC24738">
            <wp:extent cx="5940425" cy="3341370"/>
            <wp:effectExtent l="0" t="0" r="3175" b="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2FE9D" wp14:editId="115ED3FC">
            <wp:extent cx="5940425" cy="3341370"/>
            <wp:effectExtent l="0" t="0" r="3175" b="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72344" wp14:editId="0D10D4CD">
            <wp:extent cx="5940425" cy="3341370"/>
            <wp:effectExtent l="0" t="0" r="3175" b="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081EE" wp14:editId="49456FE9">
            <wp:extent cx="5940425" cy="3341370"/>
            <wp:effectExtent l="0" t="0" r="3175" b="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31F6E" wp14:editId="2F397403">
            <wp:extent cx="5940425" cy="3341370"/>
            <wp:effectExtent l="0" t="0" r="3175" b="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 xml:space="preserve">Для создания этой схемы с помощью курсора мыши и зажатой левой клавиши мыши перетащите иконку с </w:t>
      </w:r>
      <w:proofErr w:type="gramStart"/>
      <w:r>
        <w:t>облаком ,</w:t>
      </w:r>
      <w:proofErr w:type="gramEnd"/>
      <w:r>
        <w:t xml:space="preserve"> а затем иконку с маршрутизатором на правое поле. Точно так же методом перетаскивания </w:t>
      </w:r>
      <w:proofErr w:type="spellStart"/>
      <w:r>
        <w:t>обьектов</w:t>
      </w:r>
      <w:proofErr w:type="spellEnd"/>
      <w:r>
        <w:t xml:space="preserve">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6ABAC666" w14:textId="77777777" w:rsidR="0085556D" w:rsidRDefault="0085556D" w:rsidP="0085556D">
      <w:r>
        <w:rPr>
          <w:noProof/>
        </w:rPr>
        <w:drawing>
          <wp:inline distT="0" distB="0" distL="0" distR="0" wp14:anchorId="4A2461A5" wp14:editId="70C2C683">
            <wp:extent cx="5940425" cy="3341370"/>
            <wp:effectExtent l="0" t="0" r="3175" b="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68C0B" wp14:editId="5C7776F5">
            <wp:extent cx="5940425" cy="3341370"/>
            <wp:effectExtent l="0" t="0" r="3175" b="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77777777" w:rsidR="0085556D" w:rsidRPr="008D46DE" w:rsidRDefault="0085556D" w:rsidP="0085556D">
      <w:r>
        <w:rPr>
          <w:noProof/>
          <w:lang w:val="en-US"/>
        </w:rPr>
        <w:drawing>
          <wp:inline distT="0" distB="0" distL="0" distR="0" wp14:anchorId="6E1B83AC" wp14:editId="30974230">
            <wp:extent cx="5940425" cy="3341370"/>
            <wp:effectExtent l="0" t="0" r="3175" b="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6CE78038" w14:textId="77777777" w:rsidR="0085556D" w:rsidRPr="00913808" w:rsidRDefault="0085556D" w:rsidP="0085556D"/>
    <w:p w14:paraId="082ECFB8" w14:textId="77777777" w:rsidR="0085556D" w:rsidRDefault="0085556D" w:rsidP="008555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D30A13" wp14:editId="7C363E2F">
            <wp:extent cx="5940425" cy="3341370"/>
            <wp:effectExtent l="0" t="0" r="3175" b="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FC959F" wp14:editId="4004DB0A">
            <wp:extent cx="5940425" cy="3341370"/>
            <wp:effectExtent l="0" t="0" r="3175" b="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77777777" w:rsidR="0085556D" w:rsidRDefault="0085556D" w:rsidP="0085556D">
      <w:r>
        <w:rPr>
          <w:noProof/>
          <w:lang w:val="en-US"/>
        </w:rPr>
        <w:drawing>
          <wp:inline distT="0" distB="0" distL="0" distR="0" wp14:anchorId="1553E627" wp14:editId="4EB11FA3">
            <wp:extent cx="5940425" cy="3341370"/>
            <wp:effectExtent l="0" t="0" r="3175" b="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3D0F" w14:textId="77777777" w:rsidR="0085556D" w:rsidRPr="00913808" w:rsidRDefault="0085556D" w:rsidP="0085556D">
      <w:pPr>
        <w:numPr>
          <w:ilvl w:val="0"/>
          <w:numId w:val="33"/>
        </w:numPr>
        <w:spacing w:line="278" w:lineRule="auto"/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6A7063DB" w14:textId="77777777" w:rsidR="0085556D" w:rsidRPr="00913808" w:rsidRDefault="0085556D" w:rsidP="0085556D">
      <w:pPr>
        <w:numPr>
          <w:ilvl w:val="0"/>
          <w:numId w:val="33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2B5889FE" w14:textId="77777777" w:rsidR="0085556D" w:rsidRDefault="0085556D" w:rsidP="0085556D">
      <w:r>
        <w:rPr>
          <w:noProof/>
          <w:lang w:val="en-US"/>
        </w:rPr>
        <w:drawing>
          <wp:inline distT="0" distB="0" distL="0" distR="0" wp14:anchorId="7C179644" wp14:editId="2FEC97AE">
            <wp:extent cx="5940425" cy="3341370"/>
            <wp:effectExtent l="0" t="0" r="3175" b="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B1F5" w14:textId="77777777" w:rsidR="0085556D" w:rsidRPr="003B06E3" w:rsidRDefault="0085556D" w:rsidP="0085556D">
      <w:pPr>
        <w:numPr>
          <w:ilvl w:val="0"/>
          <w:numId w:val="34"/>
        </w:numPr>
        <w:spacing w:line="278" w:lineRule="auto"/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2861F84B" w14:textId="77777777" w:rsidR="0085556D" w:rsidRPr="003B06E3" w:rsidRDefault="0085556D" w:rsidP="0085556D">
      <w:pPr>
        <w:numPr>
          <w:ilvl w:val="0"/>
          <w:numId w:val="34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16B436E0" w14:textId="77777777" w:rsidR="0085556D" w:rsidRDefault="0085556D" w:rsidP="0085556D">
      <w:r>
        <w:rPr>
          <w:noProof/>
          <w:lang w:val="en-US"/>
        </w:rPr>
        <w:drawing>
          <wp:inline distT="0" distB="0" distL="0" distR="0" wp14:anchorId="2283B41F" wp14:editId="31A1CECC">
            <wp:extent cx="5940425" cy="3341370"/>
            <wp:effectExtent l="0" t="0" r="3175" b="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E866" w14:textId="77777777" w:rsidR="0085556D" w:rsidRDefault="0085556D" w:rsidP="0085556D"/>
    <w:p w14:paraId="03454D4D" w14:textId="77777777" w:rsidR="0085556D" w:rsidRPr="003B06E3" w:rsidRDefault="0085556D" w:rsidP="0085556D">
      <w:pPr>
        <w:numPr>
          <w:ilvl w:val="0"/>
          <w:numId w:val="35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3A7628DE" w14:textId="77777777" w:rsidR="0085556D" w:rsidRDefault="0085556D" w:rsidP="0085556D">
      <w:r>
        <w:rPr>
          <w:noProof/>
          <w:lang w:val="en-US"/>
        </w:rPr>
        <w:drawing>
          <wp:inline distT="0" distB="0" distL="0" distR="0" wp14:anchorId="2787312B" wp14:editId="0875F5EC">
            <wp:extent cx="5940425" cy="3341370"/>
            <wp:effectExtent l="0" t="0" r="3175" b="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90FB" w14:textId="77777777" w:rsidR="0085556D" w:rsidRDefault="0085556D" w:rsidP="0085556D">
      <w:pPr>
        <w:numPr>
          <w:ilvl w:val="0"/>
          <w:numId w:val="3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 w:line="240" w:lineRule="auto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4B1D8BBB" w14:textId="77777777" w:rsidR="0085556D" w:rsidRDefault="0085556D" w:rsidP="0085556D">
      <w:r>
        <w:rPr>
          <w:noProof/>
          <w:lang w:val="en-US"/>
        </w:rPr>
        <w:drawing>
          <wp:inline distT="0" distB="0" distL="0" distR="0" wp14:anchorId="30681429" wp14:editId="23DA2FEE">
            <wp:extent cx="5940425" cy="3341370"/>
            <wp:effectExtent l="0" t="0" r="3175" b="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77777777" w:rsidR="0085556D" w:rsidRDefault="0085556D" w:rsidP="008555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D786F" wp14:editId="76B1EBEC">
            <wp:extent cx="5940425" cy="3341370"/>
            <wp:effectExtent l="0" t="0" r="3175" b="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2B4C661" wp14:editId="0C2B44A5">
            <wp:extent cx="5940425" cy="3341370"/>
            <wp:effectExtent l="0" t="0" r="3175" b="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F51367" wp14:editId="3EF64FBA">
            <wp:extent cx="5940425" cy="3341370"/>
            <wp:effectExtent l="0" t="0" r="3175" b="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71B17257" w14:textId="77777777" w:rsidR="0085556D" w:rsidRDefault="0085556D" w:rsidP="0085556D">
      <w:pPr>
        <w:rPr>
          <w:lang w:val="en-US"/>
        </w:rPr>
      </w:pPr>
      <w:r>
        <w:rPr>
          <w:noProof/>
        </w:rPr>
        <w:drawing>
          <wp:inline distT="0" distB="0" distL="0" distR="0" wp14:anchorId="0A5D6F69" wp14:editId="3D87C4A5">
            <wp:extent cx="5940425" cy="3341370"/>
            <wp:effectExtent l="0" t="0" r="3175" b="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8FBBF2" wp14:editId="5129E9C3">
            <wp:extent cx="5940425" cy="3341370"/>
            <wp:effectExtent l="0" t="0" r="3175" b="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9B62E" wp14:editId="39CEE278">
            <wp:extent cx="5940425" cy="3341370"/>
            <wp:effectExtent l="0" t="0" r="3175" b="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31D8264D" w14:textId="77777777" w:rsidR="0085556D" w:rsidRDefault="0085556D" w:rsidP="0085556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D2F4AD" wp14:editId="48017DF1">
            <wp:extent cx="5940425" cy="3341370"/>
            <wp:effectExtent l="0" t="0" r="3175" b="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23735" w14:textId="77777777" w:rsidR="0085556D" w:rsidRDefault="0085556D" w:rsidP="0085556D">
      <w:pPr>
        <w:rPr>
          <w:lang w:val="en-US"/>
        </w:rPr>
      </w:pPr>
    </w:p>
    <w:p w14:paraId="234CC0ED" w14:textId="77777777" w:rsidR="0085556D" w:rsidRDefault="0085556D" w:rsidP="0085556D">
      <w:r>
        <w:t>В результате будет получен такой вывод:</w:t>
      </w:r>
    </w:p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ABC08A" w14:textId="77777777" w:rsidR="0085556D" w:rsidRDefault="0085556D" w:rsidP="0085556D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3C726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2E443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1E82FB89">
            <wp:extent cx="5940425" cy="3747135"/>
            <wp:effectExtent l="0" t="0" r="3175" b="5715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47E5" w14:textId="77777777" w:rsidR="0085556D" w:rsidRDefault="0085556D" w:rsidP="0085556D">
      <w:proofErr w:type="gramStart"/>
      <w:r>
        <w:t>Например  так</w:t>
      </w:r>
      <w:proofErr w:type="gramEnd"/>
      <w:r>
        <w:t xml:space="preserve"> :</w:t>
      </w:r>
    </w:p>
    <w:p w14:paraId="30010D42" w14:textId="77777777" w:rsidR="0085556D" w:rsidRDefault="0085556D" w:rsidP="0085556D">
      <w:r w:rsidRPr="009A1793">
        <w:rPr>
          <w:noProof/>
        </w:rPr>
        <w:drawing>
          <wp:inline distT="0" distB="0" distL="0" distR="0" wp14:anchorId="21F885D2" wp14:editId="563294F7">
            <wp:extent cx="5940425" cy="4179570"/>
            <wp:effectExtent l="0" t="0" r="3175" b="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7A90" w14:textId="77777777" w:rsidR="0085556D" w:rsidRPr="00EB367D" w:rsidRDefault="0085556D" w:rsidP="0085556D">
      <w:r>
        <w:t>И нажмите клавишу ОК для сохранения.</w:t>
      </w:r>
    </w:p>
    <w:p w14:paraId="62B6CD88" w14:textId="146E8EC3" w:rsidR="00B8329E" w:rsidRPr="004E6785" w:rsidRDefault="00B8329E" w:rsidP="00BB5275">
      <w:pPr>
        <w:pStyle w:val="af7"/>
        <w:spacing w:line="240" w:lineRule="auto"/>
        <w:rPr>
          <w:lang w:val="ro-RO"/>
        </w:rPr>
      </w:pPr>
    </w:p>
    <w:bookmarkStart w:id="8" w:name="_Toc200973424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BB5275">
          <w:pPr>
            <w:pStyle w:val="3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8" w:displacedByCustomXml="prev"/>
    <w:sdt>
      <w:sdtPr>
        <w:rPr>
          <w:lang w:val="ro-RO"/>
        </w:rPr>
        <w:id w:val="-404763258"/>
        <w:placeholder>
          <w:docPart w:val="848C51AFD41245A296833CD2825016BB"/>
        </w:placeholder>
        <w:temporary/>
        <w:showingPlcHdr/>
        <w15:appearance w15:val="hidden"/>
      </w:sdtPr>
      <w:sdtContent>
        <w:p w14:paraId="5370B104" w14:textId="77777777" w:rsidR="00DC44AC" w:rsidRPr="004E6785" w:rsidRDefault="0035576A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788889981"/>
        <w:placeholder>
          <w:docPart w:val="450A926561714B519FAFD798793093B4"/>
        </w:placeholder>
        <w:temporary/>
        <w:showingPlcHdr/>
        <w15:appearance w15:val="hidden"/>
      </w:sdtPr>
      <w:sdtEndPr>
        <w:rPr>
          <w:rFonts w:cs="Calibri"/>
        </w:rPr>
      </w:sdtEndPr>
      <w:sdtContent>
        <w:p w14:paraId="2543D413" w14:textId="77777777" w:rsidR="0035576A" w:rsidRPr="004E6785" w:rsidRDefault="0035576A" w:rsidP="00BB5275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362BACC7" w14:textId="77777777" w:rsidR="0035576A" w:rsidRPr="004E6785" w:rsidRDefault="0035576A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14:paraId="449019E5" w14:textId="77777777" w:rsidR="0035576A" w:rsidRPr="004E6785" w:rsidRDefault="0035576A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73E4A98" w14:textId="77777777" w:rsidR="0035576A" w:rsidRPr="004E6785" w:rsidRDefault="0035576A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C09257" w14:textId="77777777" w:rsidR="0054089F" w:rsidRPr="004E6785" w:rsidRDefault="0035576A" w:rsidP="00BB5275">
          <w:pPr>
            <w:pStyle w:val="a0"/>
            <w:spacing w:before="0" w:line="240" w:lineRule="auto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-1159930225"/>
        <w:placeholder>
          <w:docPart w:val="22761A0EEA934BA68ACAAB863E94010F"/>
        </w:placeholder>
        <w:temporary/>
        <w:showingPlcHdr/>
        <w15:appearance w15:val="hidden"/>
      </w:sdtPr>
      <w:sdtContent>
        <w:p w14:paraId="740AE858" w14:textId="77777777" w:rsidR="0054089F" w:rsidRPr="004E6785" w:rsidRDefault="002E0A80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61806C41" w14:textId="77777777" w:rsidR="00E678C1" w:rsidRPr="004E6785" w:rsidRDefault="00853825" w:rsidP="00BB5275">
      <w:pPr>
        <w:spacing w:line="240" w:lineRule="auto"/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0973425"/>
    <w:p w14:paraId="16C5F639" w14:textId="2FDC38A7" w:rsidR="00853825" w:rsidRPr="004E6785" w:rsidRDefault="00000000" w:rsidP="00BB5275">
      <w:pPr>
        <w:pStyle w:val="21"/>
        <w:spacing w:line="240" w:lineRule="auto"/>
        <w:rPr>
          <w:lang w:val="ro-RO"/>
        </w:rPr>
      </w:pPr>
      <w:sdt>
        <w:sdtPr>
          <w:rPr>
            <w:rFonts w:ascii="Times New Roman" w:hAnsi="Times New Roman"/>
            <w:sz w:val="24"/>
            <w:szCs w:val="24"/>
            <w:lang w:val="ro-RO"/>
          </w:r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4E6785">
            <w:rPr>
              <w:rFonts w:ascii="Times New Roman" w:hAnsi="Times New Roman"/>
              <w:lang w:val="ro-RO" w:bidi="ru-RU"/>
            </w:rPr>
            <w:t>Глава 2</w:t>
          </w:r>
        </w:sdtContent>
      </w:sdt>
      <w:r w:rsidR="00853825" w:rsidRPr="004E6785">
        <w:rPr>
          <w:lang w:val="ro-RO" w:bidi="ru-RU"/>
        </w:rPr>
        <w:t xml:space="preserve">. </w:t>
      </w:r>
      <w:r w:rsidR="00930948" w:rsidRPr="00885964">
        <w:t>Почему GNS3, а не EVE-NG?</w:t>
      </w:r>
      <w:bookmarkEnd w:id="9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 w:rsidP="00423E5E">
      <w:pPr>
        <w:numPr>
          <w:ilvl w:val="0"/>
          <w:numId w:val="37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 w:rsidP="00423E5E">
      <w:pPr>
        <w:numPr>
          <w:ilvl w:val="0"/>
          <w:numId w:val="37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 w:rsidP="00423E5E">
      <w:pPr>
        <w:numPr>
          <w:ilvl w:val="0"/>
          <w:numId w:val="37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 xml:space="preserve">локальным гипервизором (VMware </w:t>
      </w:r>
      <w:proofErr w:type="spellStart"/>
      <w:r w:rsidRPr="008A5A61">
        <w:rPr>
          <w:b/>
          <w:bCs/>
        </w:rPr>
        <w:t>Workstation</w:t>
      </w:r>
      <w:proofErr w:type="spellEnd"/>
      <w:r w:rsidRPr="008A5A61">
        <w:rPr>
          <w:b/>
          <w:bCs/>
        </w:rPr>
        <w:t>)</w:t>
      </w:r>
      <w:r w:rsidRPr="008A5A61">
        <w:t>, выигрывает у новичков:</w:t>
      </w:r>
    </w:p>
    <w:p w14:paraId="1EA9D0B5" w14:textId="77777777" w:rsidR="00423E5E" w:rsidRPr="008A5A61" w:rsidRDefault="00423E5E" w:rsidP="00423E5E">
      <w:pPr>
        <w:numPr>
          <w:ilvl w:val="0"/>
          <w:numId w:val="38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 w:rsidP="00423E5E">
      <w:pPr>
        <w:numPr>
          <w:ilvl w:val="0"/>
          <w:numId w:val="38"/>
        </w:numPr>
        <w:spacing w:line="278" w:lineRule="auto"/>
      </w:pPr>
      <w:r w:rsidRPr="008A5A61">
        <w:t>Простота интерфейса и интеграции с Windows-инструментами (</w:t>
      </w:r>
      <w:proofErr w:type="spellStart"/>
      <w:r w:rsidRPr="008A5A61">
        <w:t>PuTTY</w:t>
      </w:r>
      <w:proofErr w:type="spellEnd"/>
      <w:r w:rsidRPr="008A5A61">
        <w:t xml:space="preserve">, </w:t>
      </w:r>
      <w:proofErr w:type="spellStart"/>
      <w:r w:rsidRPr="008A5A61">
        <w:t>UltraVNC</w:t>
      </w:r>
      <w:proofErr w:type="spellEnd"/>
      <w:r w:rsidRPr="008A5A61">
        <w:t>).</w:t>
      </w:r>
    </w:p>
    <w:p w14:paraId="07921445" w14:textId="77777777" w:rsidR="00423E5E" w:rsidRPr="008A5A61" w:rsidRDefault="00423E5E" w:rsidP="00423E5E">
      <w:pPr>
        <w:numPr>
          <w:ilvl w:val="0"/>
          <w:numId w:val="38"/>
        </w:numPr>
        <w:spacing w:line="278" w:lineRule="auto"/>
      </w:pPr>
      <w:r w:rsidRPr="008A5A61">
        <w:t xml:space="preserve">Гибкость: поддержка как QEMU (для </w:t>
      </w:r>
      <w:proofErr w:type="spellStart"/>
      <w:r w:rsidRPr="008A5A61">
        <w:t>vESR</w:t>
      </w:r>
      <w:proofErr w:type="spellEnd"/>
      <w:r w:rsidRPr="008A5A61">
        <w:t xml:space="preserve">), так и </w:t>
      </w:r>
      <w:proofErr w:type="spellStart"/>
      <w:r w:rsidRPr="008A5A61">
        <w:t>Docker</w:t>
      </w:r>
      <w:proofErr w:type="spellEnd"/>
      <w:r w:rsidRPr="008A5A61">
        <w:t xml:space="preserve"> (для </w:t>
      </w:r>
      <w:proofErr w:type="spellStart"/>
      <w:r w:rsidRPr="008A5A61">
        <w:t>микросервисов</w:t>
      </w:r>
      <w:proofErr w:type="spellEnd"/>
      <w:r w:rsidRPr="008A5A61">
        <w:t>).</w:t>
      </w:r>
    </w:p>
    <w:p w14:paraId="0A203E36" w14:textId="77777777" w:rsidR="00423E5E" w:rsidRPr="008A5A61" w:rsidRDefault="00423E5E" w:rsidP="00423E5E">
      <w:r w:rsidRPr="008A5A61">
        <w:rPr>
          <w:i/>
          <w:iCs/>
        </w:rPr>
        <w:t>Совет читателям</w:t>
      </w:r>
      <w:proofErr w:type="gramStart"/>
      <w:r w:rsidRPr="008A5A61">
        <w:rPr>
          <w:i/>
          <w:iCs/>
        </w:rPr>
        <w:t>:</w:t>
      </w:r>
      <w:r w:rsidRPr="008A5A61">
        <w:t> Если</w:t>
      </w:r>
      <w:proofErr w:type="gramEnd"/>
      <w:r w:rsidRPr="008A5A61"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 xml:space="preserve">GNS3 + </w:t>
      </w:r>
      <w:proofErr w:type="spellStart"/>
      <w:r w:rsidRPr="008A5A61">
        <w:rPr>
          <w:b/>
          <w:bCs/>
        </w:rPr>
        <w:t>vESR</w:t>
      </w:r>
      <w:proofErr w:type="spellEnd"/>
      <w:r w:rsidRPr="008A5A61">
        <w:rPr>
          <w:b/>
          <w:bCs/>
        </w:rPr>
        <w:t xml:space="preserve"> — идеальный тандем</w:t>
      </w:r>
      <w:r w:rsidRPr="008A5A61">
        <w:t>.</w:t>
      </w:r>
    </w:p>
    <w:bookmarkStart w:id="10" w:name="_Toc200973426" w:displacedByCustomXml="next"/>
    <w:sdt>
      <w:sdtPr>
        <w:rPr>
          <w:lang w:val="ro-RO"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Content>
        <w:p w14:paraId="04E1EC91" w14:textId="77777777" w:rsidR="0054089F" w:rsidRPr="004E6785" w:rsidRDefault="00561FD1" w:rsidP="00BB5275">
          <w:pPr>
            <w:pStyle w:val="3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0" w:displacedByCustomXml="prev"/>
    <w:sdt>
      <w:sdtPr>
        <w:rPr>
          <w:lang w:val="ro-RO"/>
        </w:rPr>
        <w:id w:val="-448472026"/>
        <w:placeholder>
          <w:docPart w:val="5030919B35534782B1E77DAFF55EA893"/>
        </w:placeholder>
        <w:temporary/>
        <w:showingPlcHdr/>
        <w15:appearance w15:val="hidden"/>
      </w:sdtPr>
      <w:sdtContent>
        <w:p w14:paraId="6A3D1EC3" w14:textId="77777777" w:rsidR="009202B0" w:rsidRPr="004E6785" w:rsidRDefault="00561FD1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28855993"/>
        <w:placeholder>
          <w:docPart w:val="7467F216869640448FF27C238D2F81C1"/>
        </w:placeholder>
        <w:temporary/>
        <w:showingPlcHdr/>
        <w15:appearance w15:val="hidden"/>
      </w:sdtPr>
      <w:sdtEndPr>
        <w:rPr>
          <w:rFonts w:cs="Calibri"/>
        </w:rPr>
      </w:sdtEndPr>
      <w:sdtContent>
        <w:p w14:paraId="45D1FF7F" w14:textId="77777777" w:rsidR="00561FD1" w:rsidRPr="004E6785" w:rsidRDefault="00561FD1" w:rsidP="00BB5275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14:paraId="2443911E" w14:textId="77777777" w:rsidR="00561FD1" w:rsidRPr="004E6785" w:rsidRDefault="00561FD1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14:paraId="4F22E78A" w14:textId="77777777" w:rsidR="00561FD1" w:rsidRPr="004E6785" w:rsidRDefault="00561FD1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198974" w14:textId="77777777" w:rsidR="00561FD1" w:rsidRPr="004E6785" w:rsidRDefault="00561FD1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3BAE555" w14:textId="77777777" w:rsidR="0054089F" w:rsidRPr="004E6785" w:rsidRDefault="00561FD1" w:rsidP="00BB5275">
          <w:pPr>
            <w:pStyle w:val="a0"/>
            <w:spacing w:before="0" w:line="240" w:lineRule="auto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23FCBE94" w14:textId="77777777" w:rsidR="00561FD1" w:rsidRPr="004E6785" w:rsidRDefault="00561FD1" w:rsidP="00BB5275">
      <w:pPr>
        <w:spacing w:line="240" w:lineRule="auto"/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95377694"/>
        <w:placeholder>
          <w:docPart w:val="70A1C886A22F404DB28D64B46DEA95B9"/>
        </w:placeholder>
        <w:temporary/>
        <w:showingPlcHdr/>
        <w15:appearance w15:val="hidden"/>
      </w:sdtPr>
      <w:sdtContent>
        <w:p w14:paraId="4379BDAF" w14:textId="77777777" w:rsidR="0052043C" w:rsidRPr="004E6785" w:rsidRDefault="00561FD1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306EA975" w14:textId="18B2537D" w:rsidR="00423E5E" w:rsidRDefault="00853825" w:rsidP="00423E5E">
      <w:pPr>
        <w:pStyle w:val="1"/>
        <w:spacing w:line="240" w:lineRule="auto"/>
        <w:rPr>
          <w:rFonts w:ascii="Calibri" w:hAnsi="Calibri"/>
          <w:color w:val="0070C0"/>
        </w:rPr>
      </w:pPr>
      <w:r w:rsidRPr="004E6785">
        <w:rPr>
          <w:rFonts w:ascii="Times New Roman" w:hAnsi="Times New Roman"/>
          <w:sz w:val="24"/>
          <w:szCs w:val="24"/>
          <w:lang w:val="ro-RO" w:bidi="ru-RU"/>
        </w:rPr>
        <w:br w:type="page"/>
      </w:r>
    </w:p>
    <w:p w14:paraId="2067C0E7" w14:textId="43B36150" w:rsidR="009A2F30" w:rsidRPr="004E6785" w:rsidRDefault="00000000" w:rsidP="00BB5275">
      <w:pPr>
        <w:pStyle w:val="af7"/>
        <w:spacing w:line="240" w:lineRule="auto"/>
        <w:rPr>
          <w:lang w:val="ro-RO"/>
        </w:rPr>
      </w:pPr>
      <w:sdt>
        <w:sdtPr>
          <w:rPr>
            <w:rFonts w:ascii="Times New Roman" w:hAnsi="Times New Roman"/>
            <w:lang w:val="ro-RO" w:bidi="ru-RU"/>
          </w:rPr>
          <w:id w:val="303276065"/>
          <w:placeholder>
            <w:docPart w:val="D61444B271E349B19EC09591100637FF"/>
          </w:placeholder>
          <w:temporary/>
          <w:showingPlcHdr/>
          <w15:appearance w15:val="hidden"/>
        </w:sdtPr>
        <w:sdtEndPr>
          <w:rPr>
            <w:rFonts w:ascii="Calibri" w:hAnsi="Calibri"/>
            <w:lang w:bidi="ar-SA"/>
          </w:rPr>
        </w:sdtEndPr>
        <w:sdtContent>
          <w:r w:rsidR="00423E5E" w:rsidRPr="004E6785">
            <w:rPr>
              <w:lang w:val="ro-RO" w:bidi="ru-RU"/>
            </w:rPr>
            <w:t>Используйте последующие части для рассмотрения сложных вопросов, связанных с темой книги. Так как в части I определяется тема или проблема, в этом разделе рекомендуется указать решения. В этом случае подходящим примером названия будет "Определение правильных родительских методов" или "Закаливание характера ребенка“. Не забывайте, что главы в этой части книги должны соответствовать названию части, которое вы выбрали.</w:t>
          </w:r>
        </w:sdtContent>
      </w:sdt>
    </w:p>
    <w:p w14:paraId="476017C3" w14:textId="1A6054EC" w:rsidR="009A2F30" w:rsidRPr="004E6785" w:rsidRDefault="009A2F30" w:rsidP="00BB5275">
      <w:pPr>
        <w:pStyle w:val="21"/>
        <w:spacing w:line="240" w:lineRule="auto"/>
        <w:rPr>
          <w:lang w:val="ro-RO"/>
        </w:rPr>
      </w:pPr>
      <w:r w:rsidRPr="004E6785">
        <w:rPr>
          <w:rFonts w:ascii="Times New Roman" w:hAnsi="Times New Roman"/>
          <w:sz w:val="24"/>
          <w:szCs w:val="24"/>
          <w:lang w:val="ro-RO" w:bidi="ru-RU"/>
        </w:rPr>
        <w:br w:type="page"/>
      </w:r>
      <w:bookmarkStart w:id="11" w:name="_Toc200973427"/>
      <w:sdt>
        <w:sdtPr>
          <w:rPr>
            <w:rFonts w:ascii="Times New Roman" w:hAnsi="Times New Roman"/>
            <w:sz w:val="24"/>
            <w:szCs w:val="24"/>
            <w:lang w:val="ro-RO"/>
          </w:r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4E6785">
            <w:rPr>
              <w:rFonts w:ascii="Times New Roman" w:hAnsi="Times New Roman"/>
              <w:lang w:val="ro-RO" w:bidi="ru-RU"/>
            </w:rPr>
            <w:t>Глава 3</w:t>
          </w:r>
        </w:sdtContent>
      </w:sdt>
      <w:r w:rsidRPr="004E6785">
        <w:rPr>
          <w:lang w:val="ro-RO" w:bidi="ru-RU"/>
        </w:rPr>
        <w:t xml:space="preserve">. </w:t>
      </w:r>
      <w:r w:rsidR="00A101A1">
        <w:t xml:space="preserve">Базовая настройка </w:t>
      </w:r>
      <w:r w:rsidR="00A101A1" w:rsidRPr="00725084">
        <w:t>виртуально</w:t>
      </w:r>
      <w:r w:rsidR="00A101A1">
        <w:t>го</w:t>
      </w:r>
      <w:r w:rsidR="00A101A1" w:rsidRPr="00725084">
        <w:t xml:space="preserve"> </w:t>
      </w:r>
      <w:proofErr w:type="gramStart"/>
      <w:r w:rsidR="00A101A1" w:rsidRPr="00725084">
        <w:t xml:space="preserve">маршрутизаторе </w:t>
      </w:r>
      <w:r w:rsidR="00A101A1">
        <w:t xml:space="preserve"> </w:t>
      </w:r>
      <w:proofErr w:type="spellStart"/>
      <w:r w:rsidR="00A101A1" w:rsidRPr="00022DA5">
        <w:rPr>
          <w:lang w:val="en-US"/>
        </w:rPr>
        <w:t>vESR</w:t>
      </w:r>
      <w:proofErr w:type="spellEnd"/>
      <w:proofErr w:type="gramEnd"/>
      <w:r w:rsidR="00A101A1">
        <w:t>.</w:t>
      </w:r>
      <w:bookmarkEnd w:id="11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038F">
        <w:t>.</w:t>
      </w:r>
    </w:p>
    <w:p w14:paraId="61C38149" w14:textId="77777777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2443A63D" w14:textId="77777777" w:rsidR="00A101A1" w:rsidRPr="006F038F" w:rsidRDefault="00A101A1" w:rsidP="00A101A1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354D50" wp14:editId="72E3BCB8">
                <wp:simplePos x="0" y="0"/>
                <wp:positionH relativeFrom="column">
                  <wp:posOffset>1536065</wp:posOffset>
                </wp:positionH>
                <wp:positionV relativeFrom="paragraph">
                  <wp:posOffset>1175385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B96521" id="Прямая со стрелкой 11" o:spid="_x0000_s1026" type="#_x0000_t32" style="position:absolute;margin-left:120.95pt;margin-top:92.55pt;width:231.5pt;height:54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II4TmO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CBC3B3" wp14:editId="151F7063">
                <wp:simplePos x="0" y="0"/>
                <wp:positionH relativeFrom="column">
                  <wp:posOffset>-241935</wp:posOffset>
                </wp:positionH>
                <wp:positionV relativeFrom="paragraph">
                  <wp:posOffset>203835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2F914C" id="Прямая со стрелкой 11" o:spid="_x0000_s1026" type="#_x0000_t32" style="position:absolute;margin-left:-19.05pt;margin-top:16.05pt;width:52.5pt;height: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72274EF1" wp14:editId="690C709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2808" w14:textId="77777777" w:rsidR="00A101A1" w:rsidRDefault="00A101A1" w:rsidP="00A101A1">
      <w:pPr>
        <w:ind w:left="360"/>
        <w:rPr>
          <w:lang w:val="en-US"/>
        </w:rPr>
      </w:pPr>
    </w:p>
    <w:p w14:paraId="7505ABBF" w14:textId="77777777" w:rsidR="00A101A1" w:rsidRDefault="00A101A1" w:rsidP="00A101A1">
      <w:pPr>
        <w:ind w:left="360"/>
      </w:pPr>
      <w:r>
        <w:t xml:space="preserve">Откроется папка </w:t>
      </w:r>
      <w:proofErr w:type="gramStart"/>
      <w:r>
        <w:t>на диске</w:t>
      </w:r>
      <w:proofErr w:type="gramEnd"/>
      <w:r>
        <w:t xml:space="preserve">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 xml:space="preserve">при </w:t>
      </w:r>
      <w:proofErr w:type="gramStart"/>
      <w:r>
        <w:t>установке ,</w:t>
      </w:r>
      <w:proofErr w:type="gramEnd"/>
      <w:r>
        <w:t xml:space="preserve"> например такая:</w:t>
      </w:r>
    </w:p>
    <w:p w14:paraId="759AAD5A" w14:textId="77777777" w:rsidR="00A101A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48CA4B" wp14:editId="0C856CE0">
                <wp:simplePos x="0" y="0"/>
                <wp:positionH relativeFrom="column">
                  <wp:posOffset>2171699</wp:posOffset>
                </wp:positionH>
                <wp:positionV relativeFrom="paragraph">
                  <wp:posOffset>2457450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2436B" id="Прямая со стрелкой 12" o:spid="_x0000_s1026" type="#_x0000_t32" style="position:absolute;margin-left:171pt;margin-top:193.5pt;width:75.95pt;height:51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yA2O2e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Pr="00965324">
        <w:rPr>
          <w:noProof/>
        </w:rPr>
        <w:drawing>
          <wp:inline distT="0" distB="0" distL="0" distR="0" wp14:anchorId="75AE87BE" wp14:editId="439A70F8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5659" w14:textId="77777777" w:rsidR="00A101A1" w:rsidRPr="00303CB3" w:rsidRDefault="00A101A1" w:rsidP="00A101A1">
      <w:pPr>
        <w:ind w:left="360"/>
      </w:pPr>
      <w:r>
        <w:t xml:space="preserve">Для открытия проекта выбираете мышью </w:t>
      </w:r>
      <w:proofErr w:type="spellStart"/>
      <w:r>
        <w:rPr>
          <w:lang w:val="en-US"/>
        </w:rPr>
        <w:t>vesr</w:t>
      </w:r>
      <w:proofErr w:type="spellEnd"/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proofErr w:type="gramStart"/>
      <w:r>
        <w:t>и  нажимаете</w:t>
      </w:r>
      <w:proofErr w:type="gramEnd"/>
      <w:r>
        <w:t xml:space="preserve"> на «Открыть».</w:t>
      </w:r>
    </w:p>
    <w:p w14:paraId="7D726986" w14:textId="77777777" w:rsidR="00A101A1" w:rsidRPr="00303CB3" w:rsidRDefault="00A101A1" w:rsidP="00A101A1">
      <w:pPr>
        <w:ind w:left="360"/>
      </w:pPr>
    </w:p>
    <w:p w14:paraId="294727AD" w14:textId="77777777" w:rsidR="00A101A1" w:rsidRPr="00D37EA0" w:rsidRDefault="00A101A1" w:rsidP="00A101A1">
      <w:pPr>
        <w:ind w:left="36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1260A242">
                <wp:simplePos x="0" y="0"/>
                <wp:positionH relativeFrom="column">
                  <wp:posOffset>1828799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D284A" id="Прямая со стрелкой 12" o:spid="_x0000_s1026" type="#_x0000_t32" style="position:absolute;margin-left:2in;margin-top:180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3D7068" wp14:editId="700E029F">
                <wp:simplePos x="0" y="0"/>
                <wp:positionH relativeFrom="column">
                  <wp:posOffset>1834515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2960255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0C29CE" id="Прямая со стрелкой 12" o:spid="_x0000_s1026" type="#_x0000_t32" style="position:absolute;margin-left:144.45pt;margin-top:96.8pt;width:105pt;height:24.5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3C72B01A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E935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Pr="00D37EA0">
        <w:rPr>
          <w:noProof/>
          <w:lang w:val="en-US"/>
        </w:rPr>
        <w:drawing>
          <wp:inline distT="0" distB="0" distL="0" distR="0" wp14:anchorId="16DAB31C" wp14:editId="5F15EE98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</w:t>
      </w:r>
      <w:proofErr w:type="gramStart"/>
      <w:r>
        <w:t>можно получить</w:t>
      </w:r>
      <w:proofErr w:type="gramEnd"/>
      <w:r>
        <w:t xml:space="preserve">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59FCBBD" w14:textId="77777777" w:rsidR="00A101A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2EC2AA5E">
                <wp:simplePos x="0" y="0"/>
                <wp:positionH relativeFrom="column">
                  <wp:posOffset>571499</wp:posOffset>
                </wp:positionH>
                <wp:positionV relativeFrom="paragraph">
                  <wp:posOffset>2622551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25CE2" id="Прямая со стрелкой 13" o:spid="_x0000_s1026" type="#_x0000_t32" style="position:absolute;margin-left:45pt;margin-top:206.5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jA2dN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5A10BAAF" w14:textId="77777777" w:rsidR="00A101A1" w:rsidRDefault="00A101A1" w:rsidP="00A101A1">
      <w:pPr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7146E6EA" w14:textId="77777777" w:rsidR="00A101A1" w:rsidRPr="005B423B" w:rsidRDefault="00A101A1" w:rsidP="00A101A1">
      <w:pPr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101A1">
      <w:pPr>
        <w:numPr>
          <w:ilvl w:val="0"/>
          <w:numId w:val="39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 w:rsidP="00A101A1">
      <w:pPr>
        <w:numPr>
          <w:ilvl w:val="0"/>
          <w:numId w:val="39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 w:rsidP="00A101A1">
      <w:pPr>
        <w:numPr>
          <w:ilvl w:val="0"/>
          <w:numId w:val="39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101A1">
      <w:pPr>
        <w:numPr>
          <w:ilvl w:val="0"/>
          <w:numId w:val="39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101A1">
      <w:pPr>
        <w:numPr>
          <w:ilvl w:val="0"/>
          <w:numId w:val="40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101A1">
      <w:pPr>
        <w:numPr>
          <w:ilvl w:val="0"/>
          <w:numId w:val="40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101A1">
      <w:pPr>
        <w:numPr>
          <w:ilvl w:val="0"/>
          <w:numId w:val="40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 w:rsidP="00A101A1">
      <w:pPr>
        <w:numPr>
          <w:ilvl w:val="1"/>
          <w:numId w:val="40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 w:rsidP="00A101A1">
      <w:pPr>
        <w:numPr>
          <w:ilvl w:val="0"/>
          <w:numId w:val="41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2FAF46ED" w14:textId="77777777" w:rsidR="00A101A1" w:rsidRPr="00F70DA6" w:rsidRDefault="00A101A1" w:rsidP="00A101A1">
      <w:pPr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commit</w:t>
      </w:r>
      <w:proofErr w:type="spellEnd"/>
    </w:p>
    <w:p w14:paraId="060EFE20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confirm</w:t>
      </w:r>
      <w:proofErr w:type="spellEnd"/>
    </w:p>
    <w:p w14:paraId="0837CF12" w14:textId="77777777" w:rsidR="00A101A1" w:rsidRPr="00F70DA6" w:rsidRDefault="00A101A1" w:rsidP="00A101A1">
      <w:pPr>
        <w:ind w:left="360"/>
      </w:pPr>
      <w:r w:rsidRPr="00F70DA6">
        <w:t xml:space="preserve">Проверка входа </w:t>
      </w:r>
      <w:proofErr w:type="gramStart"/>
      <w:r w:rsidRPr="00F70DA6">
        <w:t>из под</w:t>
      </w:r>
      <w:proofErr w:type="gramEnd"/>
      <w:r w:rsidRPr="00F70DA6">
        <w:t xml:space="preserve"> пользователя "</w:t>
      </w:r>
      <w:proofErr w:type="spellStart"/>
      <w:r>
        <w:rPr>
          <w:lang w:val="en-US"/>
        </w:rPr>
        <w:t>rinat</w:t>
      </w:r>
      <w:proofErr w:type="spellEnd"/>
      <w:r w:rsidRPr="00F70DA6">
        <w:t>":</w:t>
      </w:r>
    </w:p>
    <w:p w14:paraId="600F96EA" w14:textId="77777777" w:rsidR="00A101A1" w:rsidRPr="00F70DA6" w:rsidRDefault="00A101A1" w:rsidP="00A101A1">
      <w:pPr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 w:rsidP="00A101A1">
      <w:pPr>
        <w:numPr>
          <w:ilvl w:val="0"/>
          <w:numId w:val="42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net-name</w:t>
      </w:r>
      <w:proofErr w:type="spellEnd"/>
      <w:r w:rsidRPr="00F70DA6">
        <w:rPr>
          <w:b/>
          <w:bCs/>
        </w:rPr>
        <w:t>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proofErr w:type="gramStart"/>
      <w:r w:rsidRPr="00F70DA6">
        <w:t>Например:</w:t>
      </w:r>
      <w:r w:rsidRPr="004E3D07">
        <w:t xml:space="preserve">  </w:t>
      </w:r>
      <w:r>
        <w:t>изменим</w:t>
      </w:r>
      <w:proofErr w:type="gramEnd"/>
      <w:r>
        <w:t xml:space="preserve"> имя устройства на </w:t>
      </w:r>
      <w:proofErr w:type="spellStart"/>
      <w:r>
        <w:rPr>
          <w:lang w:val="en-US"/>
        </w:rPr>
        <w:t>vesr</w:t>
      </w:r>
      <w:proofErr w:type="spellEnd"/>
      <w:r w:rsidRPr="004E3D07">
        <w:t>-1</w:t>
      </w:r>
    </w:p>
    <w:p w14:paraId="05303D9B" w14:textId="77777777" w:rsidR="00A101A1" w:rsidRPr="00F70DA6" w:rsidRDefault="00A101A1" w:rsidP="00A101A1">
      <w:pPr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proofErr w:type="spellStart"/>
      <w:proofErr w:type="gramStart"/>
      <w:r>
        <w:t>клиента.Вме</w:t>
      </w:r>
      <w:proofErr w:type="spellEnd"/>
      <w:proofErr w:type="gramEnd"/>
      <w:r>
        <w:t xml:space="preserve">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proofErr w:type="gramStart"/>
      <w:r>
        <w:t>роутера ,</w:t>
      </w:r>
      <w:proofErr w:type="gramEnd"/>
      <w: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proofErr w:type="spellStart"/>
      <w:r>
        <w:rPr>
          <w:lang w:val="en-US"/>
        </w:rPr>
        <w:t>VmWare</w:t>
      </w:r>
      <w:proofErr w:type="spellEnd"/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2DABCD75" w14:textId="77777777" w:rsidR="00A101A1" w:rsidRPr="00D7080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1A3918D0">
                <wp:simplePos x="0" y="0"/>
                <wp:positionH relativeFrom="column">
                  <wp:posOffset>-743585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20AAED" id="Прямая со стрелкой 9" o:spid="_x0000_s1026" type="#_x0000_t32" style="position:absolute;margin-left:-58.55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HBKMPfgAAAACQ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77777777" w:rsidR="00A101A1" w:rsidRPr="00D7080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55EC1655">
                <wp:simplePos x="0" y="0"/>
                <wp:positionH relativeFrom="column">
                  <wp:posOffset>-127635</wp:posOffset>
                </wp:positionH>
                <wp:positionV relativeFrom="paragraph">
                  <wp:posOffset>1089660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779F93" id="Прямая со стрелкой 8" o:spid="_x0000_s1026" type="#_x0000_t32" style="position:absolute;margin-left:-10.05pt;margin-top:85.8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DFgL2jgAAAACw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042367F0" w14:textId="77777777" w:rsidR="00A101A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C765F3B">
                <wp:simplePos x="0" y="0"/>
                <wp:positionH relativeFrom="column">
                  <wp:posOffset>-826135</wp:posOffset>
                </wp:positionH>
                <wp:positionV relativeFrom="paragraph">
                  <wp:posOffset>464820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EAE050" id="Прямая со стрелкой 9" o:spid="_x0000_s1026" type="#_x0000_t32" style="position:absolute;margin-left:-65.05pt;margin-top:36.6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2F761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01E1" w14:textId="77777777" w:rsidR="00A101A1" w:rsidRPr="0037628E" w:rsidRDefault="00A101A1" w:rsidP="00A101A1">
      <w:pPr>
        <w:ind w:left="360"/>
      </w:pPr>
      <w:r>
        <w:t xml:space="preserve">Убедитесь, что сеть </w:t>
      </w:r>
      <w:proofErr w:type="spellStart"/>
      <w:r>
        <w:rPr>
          <w:lang w:val="en-US"/>
        </w:rPr>
        <w:t>VMnet</w:t>
      </w:r>
      <w:proofErr w:type="spellEnd"/>
      <w:r w:rsidRPr="0037628E">
        <w:t xml:space="preserve">0 </w:t>
      </w:r>
      <w:r>
        <w:t xml:space="preserve">в режиме моста </w:t>
      </w:r>
      <w:proofErr w:type="gramStart"/>
      <w:r>
        <w:t xml:space="preserve">( </w:t>
      </w:r>
      <w:r>
        <w:rPr>
          <w:lang w:val="en-US"/>
        </w:rPr>
        <w:t>Bridged</w:t>
      </w:r>
      <w:proofErr w:type="gramEnd"/>
      <w:r w:rsidRPr="0037628E">
        <w:t xml:space="preserve">) </w:t>
      </w:r>
      <w:r>
        <w:t xml:space="preserve">и соединена с физической сетевой картой ПК, которая ведет к роутеру. </w:t>
      </w:r>
    </w:p>
    <w:p w14:paraId="6DF00E92" w14:textId="77777777" w:rsidR="00A101A1" w:rsidRPr="005436BB" w:rsidRDefault="00A101A1" w:rsidP="00A101A1">
      <w:pPr>
        <w:ind w:left="360"/>
      </w:pPr>
      <w:r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11F3678A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11F3678A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7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10BCD83B">
                <wp:simplePos x="0" y="0"/>
                <wp:positionH relativeFrom="column">
                  <wp:posOffset>2400300</wp:posOffset>
                </wp:positionH>
                <wp:positionV relativeFrom="paragraph">
                  <wp:posOffset>2971800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D9BB9" id="Прямая со стрелкой 9" o:spid="_x0000_s1026" type="#_x0000_t32" style="position:absolute;margin-left:189pt;margin-top:234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g0h92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5FCBAD52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37184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56BDA26D">
                <wp:simplePos x="0" y="0"/>
                <wp:positionH relativeFrom="column">
                  <wp:posOffset>-682625</wp:posOffset>
                </wp:positionH>
                <wp:positionV relativeFrom="paragraph">
                  <wp:posOffset>1945640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C9317" id="Прямая со стрелкой 14" o:spid="_x0000_s1026" type="#_x0000_t32" style="position:absolute;margin-left:-53.75pt;margin-top:153.2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" strokecolor="#4472c4 [3204]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46409C0E">
                <wp:simplePos x="0" y="0"/>
                <wp:positionH relativeFrom="column">
                  <wp:posOffset>-568325</wp:posOffset>
                </wp:positionH>
                <wp:positionV relativeFrom="paragraph">
                  <wp:posOffset>-226060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E0377" id="Прямая со стрелкой 9" o:spid="_x0000_s1026" type="#_x0000_t32" style="position:absolute;margin-left:-44.75pt;margin-top:-17.8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AEPO+u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7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DE37" w14:textId="77777777" w:rsidR="00A101A1" w:rsidRPr="00CD4483" w:rsidRDefault="00A101A1" w:rsidP="00A101A1">
      <w:pPr>
        <w:ind w:left="360"/>
      </w:pPr>
      <w:proofErr w:type="gramStart"/>
      <w:r w:rsidRPr="00CD4483">
        <w:t>Например</w:t>
      </w:r>
      <w:proofErr w:type="gramEnd"/>
      <w:r>
        <w:t xml:space="preserve"> настройки автоматического </w:t>
      </w:r>
      <w:proofErr w:type="spellStart"/>
      <w:r>
        <w:t>полуения</w:t>
      </w:r>
      <w:proofErr w:type="spellEnd"/>
      <w:r>
        <w:t xml:space="preserve"> сетевых </w:t>
      </w:r>
      <w:proofErr w:type="gramStart"/>
      <w:r>
        <w:t xml:space="preserve">настроек </w:t>
      </w:r>
      <w:r w:rsidRPr="00CD4483">
        <w:t>:</w:t>
      </w:r>
      <w:proofErr w:type="gramEnd"/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02892AF2" w14:textId="77777777" w:rsidR="00A101A1" w:rsidRDefault="00A101A1" w:rsidP="00A101A1">
      <w:pPr>
        <w:ind w:left="720"/>
        <w:rPr>
          <w:lang w:val="en-US"/>
        </w:rPr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1" w:tgtFrame="_blank" w:history="1">
        <w:r w:rsidRPr="00567113">
          <w:rPr>
            <w:rStyle w:val="a8"/>
          </w:rPr>
          <w:t>docs.eltex-co.ru</w:t>
        </w:r>
      </w:hyperlink>
      <w:hyperlink r:id="rId82" w:tgtFrame="_blank" w:history="1">
        <w:r w:rsidRPr="00567113">
          <w:rPr>
            <w:rStyle w:val="a8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77777777" w:rsidR="00A101A1" w:rsidRDefault="00A101A1" w:rsidP="00A101A1">
      <w:pPr>
        <w:ind w:left="720"/>
      </w:pPr>
      <w:r>
        <w:t xml:space="preserve">Лечить нужно </w:t>
      </w:r>
      <w:proofErr w:type="spellStart"/>
      <w:r>
        <w:t>следущими</w:t>
      </w:r>
      <w:proofErr w:type="spellEnd"/>
      <w:r>
        <w:t xml:space="preserve"> командами:</w:t>
      </w:r>
    </w:p>
    <w:p w14:paraId="7C57BDD0" w14:textId="77777777" w:rsidR="00A101A1" w:rsidRPr="00DC3F51" w:rsidRDefault="00A101A1" w:rsidP="00A101A1">
      <w:pPr>
        <w:ind w:left="720"/>
        <w:rPr>
          <w:lang w:val="en-US"/>
        </w:rPr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DE0E" w14:textId="77777777" w:rsidR="00A101A1" w:rsidRDefault="00A101A1" w:rsidP="00A101A1">
      <w:pPr>
        <w:ind w:left="720"/>
      </w:pPr>
      <w:r>
        <w:t xml:space="preserve">Затем нужно </w:t>
      </w:r>
      <w:proofErr w:type="spellStart"/>
      <w:r>
        <w:t>рестартовать</w:t>
      </w:r>
      <w:proofErr w:type="spellEnd"/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vesr-1# </w:t>
      </w:r>
      <w:proofErr w:type="spellStart"/>
      <w:r w:rsidRPr="00DC3F51">
        <w:rPr>
          <w:lang w:val="en-US"/>
        </w:rPr>
        <w:t>sh</w:t>
      </w:r>
      <w:proofErr w:type="spellEnd"/>
      <w:r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7A660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proofErr w:type="spellStart"/>
      <w:r w:rsidRPr="00DC3F51">
        <w:rPr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A101A1">
      <w:pPr>
        <w:numPr>
          <w:ilvl w:val="0"/>
          <w:numId w:val="43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A101A1">
      <w:pPr>
        <w:numPr>
          <w:ilvl w:val="0"/>
          <w:numId w:val="43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 w:rsidP="00A101A1">
      <w:pPr>
        <w:numPr>
          <w:ilvl w:val="0"/>
          <w:numId w:val="44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show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</w:t>
      </w:r>
      <w:proofErr w:type="spellStart"/>
      <w:r w:rsidRPr="00B06EDC">
        <w:rPr>
          <w:b/>
          <w:bCs/>
          <w:lang w:val="en-US"/>
        </w:rPr>
        <w:t>sh</w:t>
      </w:r>
      <w:proofErr w:type="spellEnd"/>
      <w:r w:rsidRPr="00B06EDC">
        <w:rPr>
          <w:b/>
          <w:bCs/>
          <w:lang w:val="en-US"/>
        </w:rPr>
        <w:t xml:space="preserve">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612A0ECE" w14:textId="77777777" w:rsidR="00A101A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3DF1DF07">
                <wp:simplePos x="0" y="0"/>
                <wp:positionH relativeFrom="column">
                  <wp:posOffset>685800</wp:posOffset>
                </wp:positionH>
                <wp:positionV relativeFrom="paragraph">
                  <wp:posOffset>1604010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80687D" id="Прямая со стрелкой 16" o:spid="_x0000_s1026" type="#_x0000_t32" style="position:absolute;margin-left:54pt;margin-top:126.3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v9xOk9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EA7A" w14:textId="77777777" w:rsidR="00A101A1" w:rsidRPr="00B53ADA" w:rsidRDefault="00A101A1" w:rsidP="00A101A1">
      <w:pPr>
        <w:ind w:left="360"/>
      </w:pPr>
      <w: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t>рузультате</w:t>
      </w:r>
      <w:proofErr w:type="spellEnd"/>
      <w:r>
        <w:t xml:space="preserve">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</w:t>
      </w:r>
      <w:proofErr w:type="spellStart"/>
      <w:r>
        <w:t>в</w:t>
      </w:r>
      <w:proofErr w:type="spellEnd"/>
      <w:r>
        <w:t xml:space="preserve">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</w:t>
      </w:r>
      <w:proofErr w:type="gramStart"/>
      <w:r w:rsidRPr="003D42C1">
        <w:t xml:space="preserve">( </w:t>
      </w:r>
      <w:r>
        <w:t>на</w:t>
      </w:r>
      <w:proofErr w:type="gramEnd"/>
      <w:r>
        <w:t xml:space="preserve"> экране </w:t>
      </w:r>
      <w:proofErr w:type="gramStart"/>
      <w:r>
        <w:t>будет  имя</w:t>
      </w:r>
      <w:proofErr w:type="gramEnd"/>
      <w:r>
        <w:t xml:space="preserve">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proofErr w:type="gramStart"/>
      <w:r>
        <w:t>)</w:t>
      </w:r>
      <w:r w:rsidRPr="00B53ADA">
        <w:t xml:space="preserve"> :</w:t>
      </w:r>
      <w:proofErr w:type="gramEnd"/>
    </w:p>
    <w:p w14:paraId="43DE048A" w14:textId="77777777" w:rsidR="00A101A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509D1FA8">
                <wp:simplePos x="0" y="0"/>
                <wp:positionH relativeFrom="column">
                  <wp:posOffset>2058035</wp:posOffset>
                </wp:positionH>
                <wp:positionV relativeFrom="paragraph">
                  <wp:posOffset>1123950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7D5C3C" id="Прямая со стрелкой 17" o:spid="_x0000_s1026" type="#_x0000_t32" style="position:absolute;margin-left:162.05pt;margin-top:88.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77777777" w:rsidR="00A101A1" w:rsidRPr="003D42C1" w:rsidRDefault="00A101A1" w:rsidP="00A101A1">
      <w:pPr>
        <w:ind w:left="36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4B1A0891">
                <wp:simplePos x="0" y="0"/>
                <wp:positionH relativeFrom="column">
                  <wp:posOffset>2743835</wp:posOffset>
                </wp:positionH>
                <wp:positionV relativeFrom="paragraph">
                  <wp:posOffset>297180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6658B9" id="Прямая со стрелкой 18" o:spid="_x0000_s1026" type="#_x0000_t32" style="position:absolute;margin-left:216.05pt;margin-top:23.4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" strokecolor="#e00" strokeweight="1.7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2C9858D">
                <wp:simplePos x="0" y="0"/>
                <wp:positionH relativeFrom="column">
                  <wp:posOffset>114300</wp:posOffset>
                </wp:positionH>
                <wp:positionV relativeFrom="paragraph">
                  <wp:posOffset>1437640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F06B9" id="Прямая со стрелкой 18" o:spid="_x0000_s1026" type="#_x0000_t32" style="position:absolute;margin-left:9pt;margin-top:113.2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J5lusj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7FC2C2D4" w14:textId="77777777" w:rsidR="00A101A1" w:rsidRDefault="00A101A1" w:rsidP="00A101A1">
      <w:pPr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lang w:val="en-US"/>
        </w:rPr>
        <w:t>rg</w:t>
      </w:r>
      <w:proofErr w:type="spellEnd"/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t>появаится</w:t>
      </w:r>
      <w:proofErr w:type="spellEnd"/>
      <w:r>
        <w:t xml:space="preserve"> окно выбора имеющих </w:t>
      </w:r>
      <w:proofErr w:type="spellStart"/>
      <w:r>
        <w:t>ся</w:t>
      </w:r>
      <w:proofErr w:type="spellEnd"/>
      <w:r>
        <w:t xml:space="preserve"> на коммутаторе сетевых интерфейсов. </w:t>
      </w:r>
      <w:proofErr w:type="gramStart"/>
      <w:r>
        <w:t xml:space="preserve">Выберите  </w:t>
      </w:r>
      <w:r>
        <w:rPr>
          <w:lang w:val="en-US"/>
        </w:rPr>
        <w:t>Ethernet</w:t>
      </w:r>
      <w:proofErr w:type="gramEnd"/>
      <w:r>
        <w:rPr>
          <w:lang w:val="en-US"/>
        </w:rPr>
        <w:t xml:space="preserve"> 0:</w:t>
      </w:r>
    </w:p>
    <w:p w14:paraId="78DD4084" w14:textId="77777777" w:rsidR="00A101A1" w:rsidRDefault="00A101A1" w:rsidP="00A101A1">
      <w:pPr>
        <w:ind w:left="360"/>
      </w:pPr>
    </w:p>
    <w:p w14:paraId="5B00FF03" w14:textId="77777777" w:rsidR="00A101A1" w:rsidRDefault="00A101A1" w:rsidP="00A101A1">
      <w:pPr>
        <w:ind w:left="36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590FC1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A19BC8B" w14:textId="77777777" w:rsidR="00A101A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46E61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vesr-1# </w:t>
      </w:r>
      <w:proofErr w:type="spellStart"/>
      <w:r w:rsidRPr="00BC232C">
        <w:rPr>
          <w:lang w:val="en-US"/>
        </w:rPr>
        <w:t>sh</w:t>
      </w:r>
      <w:proofErr w:type="spellEnd"/>
      <w:r w:rsidRPr="00BC232C">
        <w:rPr>
          <w:lang w:val="en-US"/>
        </w:rPr>
        <w:t xml:space="preserve"> int </w:t>
      </w:r>
      <w:proofErr w:type="spellStart"/>
      <w:r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BC232C">
        <w:rPr>
          <w:lang w:val="en-US"/>
        </w:rPr>
        <w:t>vesr</w:t>
      </w:r>
      <w:proofErr w:type="spellEnd"/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1044F366" w14:textId="77777777" w:rsidR="00A101A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4E5D263">
                <wp:simplePos x="0" y="0"/>
                <wp:positionH relativeFrom="column">
                  <wp:posOffset>114300</wp:posOffset>
                </wp:positionH>
                <wp:positionV relativeFrom="paragraph">
                  <wp:posOffset>1550670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E033A" id="Прямая со стрелкой 21" o:spid="_x0000_s1026" type="#_x0000_t32" style="position:absolute;margin-left:9pt;margin-top:122.1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Dtagts&#10;3AAAAAk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</w:t>
      </w:r>
      <w:proofErr w:type="spellStart"/>
      <w:r>
        <w:t>соединеним</w:t>
      </w:r>
      <w:proofErr w:type="spellEnd"/>
      <w:r>
        <w:t xml:space="preserve"> коммутатора, </w:t>
      </w:r>
      <w:proofErr w:type="spellStart"/>
      <w:r>
        <w:t>соединем</w:t>
      </w:r>
      <w:proofErr w:type="spellEnd"/>
      <w:r>
        <w:t xml:space="preserve"> виртуальны ПК с </w:t>
      </w:r>
      <w:proofErr w:type="spellStart"/>
      <w:proofErr w:type="gramStart"/>
      <w:r>
        <w:t>коммутаторм</w:t>
      </w:r>
      <w:proofErr w:type="spellEnd"/>
      <w:r>
        <w:t xml:space="preserve">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17293F7A" w14:textId="77777777" w:rsidR="00A101A1" w:rsidRDefault="00A101A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76EAD7E2">
                <wp:simplePos x="0" y="0"/>
                <wp:positionH relativeFrom="column">
                  <wp:posOffset>800100</wp:posOffset>
                </wp:positionH>
                <wp:positionV relativeFrom="paragraph">
                  <wp:posOffset>736600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255952" id="Прямая со стрелкой 22" o:spid="_x0000_s1026" type="#_x0000_t32" style="position:absolute;margin-left:63pt;margin-top:5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Default="00A101A1" w:rsidP="00A101A1">
      <w:pPr>
        <w:ind w:left="360"/>
      </w:pPr>
      <w:r>
        <w:t xml:space="preserve">Для сетевых настроек возьмем </w:t>
      </w:r>
      <w:proofErr w:type="spellStart"/>
      <w:r>
        <w:t>следущие</w:t>
      </w:r>
      <w:proofErr w:type="spellEnd"/>
      <w:r>
        <w:t xml:space="preserve"> значения:</w:t>
      </w: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30941342" w14:textId="77777777" w:rsidR="00A101A1" w:rsidRDefault="00A101A1" w:rsidP="00A101A1">
      <w:pPr>
        <w:ind w:left="360"/>
        <w:rPr>
          <w:lang w:val="en-US"/>
        </w:rPr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Default="00A101A1" w:rsidP="00A101A1">
      <w:pPr>
        <w:shd w:val="clear" w:color="auto" w:fill="D0CECE" w:themeFill="background2" w:themeFillShade="E6"/>
        <w:ind w:left="360"/>
      </w:pPr>
      <w:r>
        <w:t xml:space="preserve">LPORT     </w:t>
      </w:r>
      <w:proofErr w:type="gramStart"/>
      <w:r>
        <w:t xml:space="preserve">  :</w:t>
      </w:r>
      <w:proofErr w:type="gramEnd"/>
      <w:r>
        <w:t xml:space="preserve"> 13004</w:t>
      </w:r>
    </w:p>
    <w:p w14:paraId="1ECE291B" w14:textId="77777777" w:rsidR="00A101A1" w:rsidRDefault="00A101A1" w:rsidP="00A101A1">
      <w:pPr>
        <w:shd w:val="clear" w:color="auto" w:fill="D0CECE" w:themeFill="background2" w:themeFillShade="E6"/>
        <w:ind w:left="360"/>
      </w:pPr>
      <w:proofErr w:type="gramStart"/>
      <w:r>
        <w:t>RHOST:PORT  :</w:t>
      </w:r>
      <w:proofErr w:type="gramEnd"/>
      <w:r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ping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A101A1">
      <w:pPr>
        <w:numPr>
          <w:ilvl w:val="0"/>
          <w:numId w:val="45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 w:rsidP="00A101A1">
      <w:pPr>
        <w:numPr>
          <w:ilvl w:val="0"/>
          <w:numId w:val="45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 w:rsidP="00A101A1">
      <w:pPr>
        <w:numPr>
          <w:ilvl w:val="0"/>
          <w:numId w:val="46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 w:rsidP="00A101A1">
      <w:pPr>
        <w:numPr>
          <w:ilvl w:val="1"/>
          <w:numId w:val="46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</w:t>
      </w:r>
      <w:proofErr w:type="spellStart"/>
      <w:r w:rsidRPr="00CF55BA">
        <w:rPr>
          <w:lang w:val="en-US"/>
        </w:rPr>
        <w:t>descriptionInterface</w:t>
      </w:r>
      <w:proofErr w:type="spellEnd"/>
      <w:r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13395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4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A10F6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96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84E3A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98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D25F75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0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A101A1">
      <w:pPr>
        <w:numPr>
          <w:ilvl w:val="0"/>
          <w:numId w:val="47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A101A1">
      <w:pPr>
        <w:numPr>
          <w:ilvl w:val="0"/>
          <w:numId w:val="47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 w:rsidP="00A101A1">
      <w:pPr>
        <w:numPr>
          <w:ilvl w:val="0"/>
          <w:numId w:val="48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A101A1">
      <w:pPr>
        <w:numPr>
          <w:ilvl w:val="0"/>
          <w:numId w:val="48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</w:t>
      </w:r>
      <w:proofErr w:type="spellStart"/>
      <w:r w:rsidRPr="00102E78">
        <w:t>config</w:t>
      </w:r>
      <w:proofErr w:type="spellEnd"/>
      <w:r w:rsidRPr="00102E78">
        <w:t>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 - т.е. из локальной сети (LAN)</w:t>
      </w:r>
    </w:p>
    <w:p w14:paraId="32D1B166" w14:textId="77777777" w:rsidR="00A101A1" w:rsidRPr="00CD4483" w:rsidRDefault="00A101A1" w:rsidP="00A101A1">
      <w:pPr>
        <w:numPr>
          <w:ilvl w:val="0"/>
          <w:numId w:val="49"/>
        </w:numPr>
        <w:spacing w:line="278" w:lineRule="auto"/>
      </w:pPr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CD4483" w:rsidRDefault="00A101A1" w:rsidP="00A101A1">
      <w:pPr>
        <w:numPr>
          <w:ilvl w:val="0"/>
          <w:numId w:val="49"/>
        </w:numPr>
        <w:spacing w:line="278" w:lineRule="auto"/>
      </w:pPr>
      <w:r w:rsidRPr="00CD4483">
        <w:t xml:space="preserve">Действие правил разрешается командой </w:t>
      </w:r>
      <w:proofErr w:type="spellStart"/>
      <w:r w:rsidRPr="00CD4483">
        <w:rPr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protocol </w:t>
      </w:r>
      <w:proofErr w:type="spellStart"/>
      <w:r w:rsidRPr="00102E78">
        <w:rPr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</w:t>
      </w:r>
      <w:proofErr w:type="spellStart"/>
      <w:r>
        <w:t>config</w:t>
      </w:r>
      <w:proofErr w:type="spellEnd"/>
      <w:r>
        <w:t>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A101A1">
      <w:pPr>
        <w:numPr>
          <w:ilvl w:val="0"/>
          <w:numId w:val="50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A101A1">
      <w:pPr>
        <w:numPr>
          <w:ilvl w:val="0"/>
          <w:numId w:val="50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</w:t>
      </w:r>
      <w:proofErr w:type="gramStart"/>
      <w:r w:rsidRPr="00587973">
        <w:rPr>
          <w:lang w:val="en-US"/>
        </w:rPr>
        <w:t>#  show</w:t>
      </w:r>
      <w:proofErr w:type="gramEnd"/>
      <w:r w:rsidRPr="00587973">
        <w:rPr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--------------------------------------------------------------------------------</w:t>
      </w:r>
    </w:p>
    <w:p w14:paraId="20D1FA4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 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proofErr w:type="spellStart"/>
      <w:r>
        <w:rPr>
          <w:lang w:val="en-US"/>
        </w:rPr>
        <w:t>vesr</w:t>
      </w:r>
      <w:proofErr w:type="spellEnd"/>
      <w:r w:rsidRPr="004579CD">
        <w:t>-1#</w:t>
      </w:r>
      <w:proofErr w:type="spellStart"/>
      <w:r>
        <w:rPr>
          <w:lang w:val="en-US"/>
        </w:rPr>
        <w:t>rebot</w:t>
      </w:r>
      <w:proofErr w:type="spellEnd"/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line="240" w:lineRule="auto"/>
        <w:rPr>
          <w:lang w:val="ro-RO"/>
        </w:rPr>
      </w:pPr>
    </w:p>
    <w:bookmarkStart w:id="12" w:name="_Toc200973428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B5275">
          <w:pPr>
            <w:pStyle w:val="3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sdt>
      <w:sdtPr>
        <w:rPr>
          <w:lang w:val="ro-RO"/>
        </w:rPr>
        <w:id w:val="-1999876508"/>
        <w:placeholder>
          <w:docPart w:val="71635160161D4B299819275AE341DFD8"/>
        </w:placeholder>
        <w:temporary/>
        <w:showingPlcHdr/>
        <w15:appearance w15:val="hidden"/>
      </w:sdtPr>
      <w:sdtContent>
        <w:p w14:paraId="299E74A8" w14:textId="77777777" w:rsidR="00C56D47" w:rsidRPr="004E6785" w:rsidRDefault="00154A4E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671407416"/>
        <w:placeholder>
          <w:docPart w:val="F8340A16EA0F425D8F795B8E80691994"/>
        </w:placeholder>
        <w:temporary/>
        <w:showingPlcHdr/>
        <w15:appearance w15:val="hidden"/>
      </w:sdtPr>
      <w:sdtEndPr>
        <w:rPr>
          <w:rFonts w:cs="Calibri"/>
        </w:rPr>
      </w:sdtEndPr>
      <w:sdtContent>
        <w:p w14:paraId="3EEE161E" w14:textId="77777777" w:rsidR="00154A4E" w:rsidRPr="004E6785" w:rsidRDefault="00154A4E" w:rsidP="00BB5275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ED34282" w14:textId="77777777" w:rsidR="00154A4E" w:rsidRPr="004E6785" w:rsidRDefault="00154A4E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14:paraId="19AB4541" w14:textId="77777777" w:rsidR="00154A4E" w:rsidRPr="004E6785" w:rsidRDefault="00154A4E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A8C81CA" w14:textId="77777777" w:rsidR="00154A4E" w:rsidRPr="004E6785" w:rsidRDefault="00154A4E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5B5BFE8B" w14:textId="77777777" w:rsidR="009A2F30" w:rsidRPr="004E6785" w:rsidRDefault="00154A4E" w:rsidP="00BB5275">
          <w:pPr>
            <w:pStyle w:val="a0"/>
            <w:spacing w:before="0" w:line="240" w:lineRule="auto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7341045E" w14:textId="77777777" w:rsidR="00154A4E" w:rsidRPr="004E6785" w:rsidRDefault="00154A4E" w:rsidP="00BB5275">
      <w:pPr>
        <w:spacing w:line="24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sdt>
      <w:sdtPr>
        <w:rPr>
          <w:lang w:val="ro-RO"/>
        </w:rPr>
        <w:id w:val="1972177668"/>
        <w:placeholder>
          <w:docPart w:val="BF6904112C1C4DEB84FC74CD1A1A50F6"/>
        </w:placeholder>
        <w:temporary/>
        <w:showingPlcHdr/>
        <w15:appearance w15:val="hidden"/>
      </w:sdtPr>
      <w:sdtContent>
        <w:p w14:paraId="713E66FF" w14:textId="77777777" w:rsidR="00154A4E" w:rsidRPr="004E6785" w:rsidRDefault="00154A4E" w:rsidP="00BB5275">
          <w:pPr>
            <w:pStyle w:val="af7"/>
            <w:spacing w:line="240" w:lineRule="auto"/>
            <w:rPr>
              <w:rFonts w:ascii="Times New Roman" w:hAnsi="Times New Roman"/>
              <w:color w:val="auto"/>
              <w:lang w:val="ro-RO"/>
            </w:rPr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sdtContent>
    </w:sdt>
    <w:p w14:paraId="02023CAD" w14:textId="77777777" w:rsidR="00211C7A" w:rsidRPr="004E6785" w:rsidRDefault="009A2F30" w:rsidP="00BB5275">
      <w:pPr>
        <w:spacing w:line="240" w:lineRule="auto"/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3" w:name="_Toc200973429"/>
    <w:p w14:paraId="2ADE6C06" w14:textId="77E4D6D3" w:rsidR="00154A4E" w:rsidRPr="004E6785" w:rsidRDefault="00000000" w:rsidP="00BB5275">
      <w:pPr>
        <w:pStyle w:val="21"/>
        <w:spacing w:line="240" w:lineRule="auto"/>
        <w:rPr>
          <w:lang w:val="ro-RO"/>
        </w:rPr>
      </w:pPr>
      <w:sdt>
        <w:sdtPr>
          <w:rPr>
            <w:rFonts w:ascii="Times New Roman" w:hAnsi="Times New Roman"/>
            <w:sz w:val="24"/>
            <w:szCs w:val="24"/>
            <w:lang w:val="ro-RO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val="ro-RO" w:bidi="ru-RU"/>
            </w:rPr>
            <w:t>Глава 4</w:t>
          </w:r>
        </w:sdtContent>
      </w:sdt>
      <w:r w:rsidR="00154A4E" w:rsidRPr="004E6785">
        <w:rPr>
          <w:lang w:val="ro-RO"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proofErr w:type="spellStart"/>
      <w:r w:rsidR="00A101A1" w:rsidRPr="0066295D">
        <w:rPr>
          <w:lang w:val="en-US"/>
        </w:rPr>
        <w:t>vESR</w:t>
      </w:r>
      <w:proofErr w:type="spellEnd"/>
      <w:r w:rsidR="00A101A1">
        <w:t>.</w:t>
      </w:r>
      <w:bookmarkEnd w:id="13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DE383E4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 w:rsidP="00343393">
      <w:pPr>
        <w:numPr>
          <w:ilvl w:val="0"/>
          <w:numId w:val="56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 w:rsidP="00343393">
      <w:pPr>
        <w:numPr>
          <w:ilvl w:val="0"/>
          <w:numId w:val="56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 w:rsidP="00343393">
      <w:pPr>
        <w:numPr>
          <w:ilvl w:val="0"/>
          <w:numId w:val="56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 w:rsidP="00343393">
      <w:pPr>
        <w:numPr>
          <w:ilvl w:val="0"/>
          <w:numId w:val="56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Acknowledgment</w:t>
      </w:r>
      <w:proofErr w:type="spellEnd"/>
      <w:r w:rsidRPr="0066295D">
        <w:rPr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 w:rsidP="00343393">
      <w:pPr>
        <w:numPr>
          <w:ilvl w:val="0"/>
          <w:numId w:val="57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2" w:tgtFrame="_blank" w:history="1">
        <w:r w:rsidRPr="0066295D">
          <w:rPr>
            <w:rStyle w:val="a8"/>
            <w:b/>
            <w:bCs/>
          </w:rPr>
          <w:t>ServerGate.ru</w:t>
        </w:r>
      </w:hyperlink>
      <w:hyperlink r:id="rId103" w:tgtFrame="_blank" w:history="1">
        <w:r w:rsidRPr="0066295D">
          <w:rPr>
            <w:rStyle w:val="a8"/>
            <w:b/>
            <w:bCs/>
          </w:rPr>
          <w:t>mksegment.ru</w:t>
        </w:r>
      </w:hyperlink>
    </w:p>
    <w:p w14:paraId="6EE8F51B" w14:textId="77777777" w:rsidR="00343393" w:rsidRPr="0066295D" w:rsidRDefault="00343393" w:rsidP="00343393">
      <w:pPr>
        <w:numPr>
          <w:ilvl w:val="0"/>
          <w:numId w:val="57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4" w:tgtFrame="_blank" w:history="1">
        <w:r w:rsidRPr="0066295D">
          <w:rPr>
            <w:rStyle w:val="a8"/>
            <w:b/>
            <w:bCs/>
          </w:rPr>
          <w:t>help.sweb.ru</w:t>
        </w:r>
      </w:hyperlink>
      <w:hyperlink r:id="rId105" w:tgtFrame="_blank" w:history="1">
        <w:r w:rsidRPr="0066295D">
          <w:rPr>
            <w:rStyle w:val="a8"/>
            <w:b/>
            <w:bCs/>
          </w:rPr>
          <w:t>mksegment.ru</w:t>
        </w:r>
      </w:hyperlink>
    </w:p>
    <w:p w14:paraId="7A1000CB" w14:textId="77777777" w:rsidR="00343393" w:rsidRPr="0066295D" w:rsidRDefault="00343393" w:rsidP="00343393">
      <w:pPr>
        <w:numPr>
          <w:ilvl w:val="0"/>
          <w:numId w:val="57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 w:rsidP="00343393">
      <w:pPr>
        <w:numPr>
          <w:ilvl w:val="0"/>
          <w:numId w:val="58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 w:rsidP="00343393">
      <w:pPr>
        <w:numPr>
          <w:ilvl w:val="0"/>
          <w:numId w:val="58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 w:rsidP="00343393">
      <w:pPr>
        <w:numPr>
          <w:ilvl w:val="0"/>
          <w:numId w:val="58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 w:rsidP="00343393">
      <w:pPr>
        <w:numPr>
          <w:ilvl w:val="0"/>
          <w:numId w:val="59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 w:rsidP="00343393">
      <w:pPr>
        <w:numPr>
          <w:ilvl w:val="0"/>
          <w:numId w:val="59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 w:rsidP="00343393">
      <w:pPr>
        <w:numPr>
          <w:ilvl w:val="0"/>
          <w:numId w:val="59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 w:rsidP="00343393">
      <w:pPr>
        <w:numPr>
          <w:ilvl w:val="0"/>
          <w:numId w:val="59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b/>
          <w:bCs/>
        </w:rPr>
        <w:t>методы ,</w:t>
      </w:r>
      <w:proofErr w:type="gramEnd"/>
      <w:r>
        <w:rPr>
          <w:b/>
          <w:bCs/>
        </w:rPr>
        <w:t xml:space="preserve"> описанные в предыдущей главе.</w:t>
      </w:r>
    </w:p>
    <w:p w14:paraId="2BF76A5D" w14:textId="77777777" w:rsidR="00343393" w:rsidRPr="0066295D" w:rsidRDefault="00343393" w:rsidP="00343393"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337F" w14:textId="77777777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0853E9">
        <w:t>-</w:t>
      </w:r>
      <w:proofErr w:type="gramStart"/>
      <w:r w:rsidRPr="000853E9">
        <w:t>1</w:t>
      </w:r>
      <w:r>
        <w:rPr>
          <w:b/>
          <w:bCs/>
        </w:rPr>
        <w:t xml:space="preserve"> </w:t>
      </w:r>
      <w:r w:rsidRPr="0066295D">
        <w:t>.</w:t>
      </w:r>
      <w:proofErr w:type="gramEnd"/>
      <w:r w:rsidRPr="0066295D">
        <w:t xml:space="preserve">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 w:rsidP="00343393">
      <w:pPr>
        <w:numPr>
          <w:ilvl w:val="0"/>
          <w:numId w:val="51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04BED470" w14:textId="77777777" w:rsidR="00343393" w:rsidRPr="0066295D" w:rsidRDefault="00343393" w:rsidP="00343393">
      <w:proofErr w:type="spellStart"/>
      <w:r w:rsidRPr="0066295D">
        <w:t>configure</w:t>
      </w:r>
      <w:proofErr w:type="spellEnd"/>
    </w:p>
    <w:p w14:paraId="27E88782" w14:textId="77777777" w:rsidR="00343393" w:rsidRPr="0066295D" w:rsidRDefault="00343393" w:rsidP="00343393">
      <w:pPr>
        <w:numPr>
          <w:ilvl w:val="0"/>
          <w:numId w:val="52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rPr>
          <w:lang w:val="en-US"/>
        </w:rPr>
      </w:pPr>
      <w:proofErr w:type="spellStart"/>
      <w:r w:rsidRPr="00B13C01">
        <w:rPr>
          <w:lang w:val="en-US"/>
        </w:rPr>
        <w:t>ip</w:t>
      </w:r>
      <w:proofErr w:type="spellEnd"/>
      <w:r w:rsidRPr="00B13C01">
        <w:rPr>
          <w:lang w:val="en-US"/>
        </w:rPr>
        <w:t xml:space="preserve"> address </w:t>
      </w:r>
      <w:proofErr w:type="spellStart"/>
      <w:r w:rsidRPr="00B13C01">
        <w:rPr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roofErr w:type="spellStart"/>
      <w:r w:rsidRPr="0066295D">
        <w:t>exit</w:t>
      </w:r>
      <w:proofErr w:type="spellEnd"/>
    </w:p>
    <w:p w14:paraId="0B70D077" w14:textId="77777777" w:rsidR="00343393" w:rsidRPr="0066295D" w:rsidRDefault="00343393" w:rsidP="00343393">
      <w:pPr>
        <w:numPr>
          <w:ilvl w:val="0"/>
          <w:numId w:val="53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</w:t>
      </w:r>
      <w:r>
        <w:rPr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 w:rsidP="00343393">
      <w:pPr>
        <w:pStyle w:val="a1"/>
        <w:numPr>
          <w:ilvl w:val="0"/>
          <w:numId w:val="51"/>
        </w:numPr>
        <w:spacing w:before="0" w:after="160" w:line="278" w:lineRule="auto"/>
        <w:contextualSpacing/>
      </w:pPr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proofErr w:type="spellStart"/>
      <w:r w:rsidRPr="000853E9">
        <w:rPr>
          <w:b/>
          <w:bCs/>
        </w:rPr>
        <w:t>trusted</w:t>
      </w:r>
      <w:proofErr w:type="spellEnd"/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vesr-1# </w:t>
      </w:r>
      <w:proofErr w:type="spellStart"/>
      <w:r w:rsidRPr="006F52C8">
        <w:rPr>
          <w:lang w:val="en-US"/>
        </w:rPr>
        <w:t>sh</w:t>
      </w:r>
      <w:proofErr w:type="spellEnd"/>
      <w:r w:rsidRPr="006F52C8">
        <w:rPr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syslog file </w:t>
      </w:r>
      <w:proofErr w:type="spellStart"/>
      <w:proofErr w:type="gramStart"/>
      <w:r w:rsidRPr="006F52C8">
        <w:rPr>
          <w:lang w:val="en-US"/>
        </w:rPr>
        <w:t>tmpsys:syslog</w:t>
      </w:r>
      <w:proofErr w:type="spellEnd"/>
      <w:proofErr w:type="gramEnd"/>
      <w:r w:rsidRPr="006F52C8">
        <w:rPr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username </w:t>
      </w:r>
      <w:proofErr w:type="spellStart"/>
      <w:r w:rsidRPr="006F52C8">
        <w:rPr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domain lookup </w:t>
      </w:r>
      <w:proofErr w:type="gramStart"/>
      <w:r w:rsidRPr="006F52C8">
        <w:rPr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licence</w:t>
      </w:r>
      <w:proofErr w:type="spellEnd"/>
      <w:r w:rsidRPr="006F52C8">
        <w:rPr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proofErr w:type="spellStart"/>
      <w:r w:rsidRPr="006F52C8">
        <w:rPr>
          <w:lang w:val="en-US"/>
        </w:rPr>
        <w:t>vesr</w:t>
      </w:r>
      <w:proofErr w:type="spellEnd"/>
      <w:r w:rsidRPr="00D45C69">
        <w:t>-1#</w:t>
      </w:r>
    </w:p>
    <w:p w14:paraId="1344AA44" w14:textId="77777777" w:rsidR="00343393" w:rsidRPr="0066295D" w:rsidRDefault="00343393" w:rsidP="00343393">
      <w:proofErr w:type="spellStart"/>
      <w:proofErr w:type="gramStart"/>
      <w:r>
        <w:t>Прмечание</w:t>
      </w:r>
      <w:proofErr w:type="spellEnd"/>
      <w:r>
        <w:t>:  эти</w:t>
      </w:r>
      <w:proofErr w:type="gramEnd"/>
      <w: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 w:rsidP="00343393">
      <w:pPr>
        <w:pStyle w:val="a1"/>
        <w:numPr>
          <w:ilvl w:val="0"/>
          <w:numId w:val="51"/>
        </w:numPr>
        <w:spacing w:before="0" w:after="160" w:line="278" w:lineRule="auto"/>
        <w:contextualSpacing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proofErr w:type="spellStart"/>
      <w:r w:rsidRPr="0066295D">
        <w:t>default-router</w:t>
      </w:r>
      <w:proofErr w:type="spellEnd"/>
      <w:r w:rsidRPr="0066295D">
        <w:t xml:space="preserve">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roofErr w:type="spellStart"/>
      <w:r w:rsidRPr="0066295D">
        <w:t>default-server</w:t>
      </w:r>
      <w:proofErr w:type="spellEnd"/>
      <w:r w:rsidRPr="0066295D"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vesr-1(config)# </w:t>
      </w:r>
      <w:proofErr w:type="spellStart"/>
      <w:r w:rsidRPr="00EC673F">
        <w:rPr>
          <w:lang w:val="en-US"/>
        </w:rPr>
        <w:t>ip</w:t>
      </w:r>
      <w:proofErr w:type="spell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dns</w:t>
      </w:r>
      <w:proofErr w:type="spellEnd"/>
      <w:r w:rsidRPr="00EC673F">
        <w:rPr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2025-05-29T18:28:39+00:00 %CLI-I-CRIT: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2025-05-29T18:28:44+00:00 %CLI-I-CRIT: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</w:t>
      </w:r>
      <w:proofErr w:type="gramStart"/>
      <w:r>
        <w:t>нужно взять</w:t>
      </w:r>
      <w:proofErr w:type="gramEnd"/>
      <w:r>
        <w:t xml:space="preserve"> дав команды </w:t>
      </w:r>
      <w:proofErr w:type="spellStart"/>
      <w:r>
        <w:rPr>
          <w:lang w:val="en-US"/>
        </w:rPr>
        <w:t>sh</w:t>
      </w:r>
      <w:proofErr w:type="spellEnd"/>
      <w:r w:rsidRPr="003D2E1C">
        <w:t xml:space="preserve"> </w:t>
      </w:r>
      <w:proofErr w:type="spellStart"/>
      <w:r>
        <w:rPr>
          <w:lang w:val="en-US"/>
        </w:rPr>
        <w:t>ip</w:t>
      </w:r>
      <w:proofErr w:type="spellEnd"/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</w:t>
      </w:r>
      <w:proofErr w:type="spellStart"/>
      <w:r>
        <w:t>соотвественно</w:t>
      </w:r>
      <w:proofErr w:type="spellEnd"/>
      <w:r>
        <w:t xml:space="preserve"> </w:t>
      </w:r>
      <w:r>
        <w:rPr>
          <w:lang w:val="en-US"/>
        </w:rPr>
        <w:t>Shift</w:t>
      </w:r>
      <w:r w:rsidRPr="003D2E1C">
        <w:t>+</w:t>
      </w:r>
      <w:proofErr w:type="gramStart"/>
      <w:r>
        <w:rPr>
          <w:lang w:val="en-US"/>
        </w:rPr>
        <w:t>Insert</w:t>
      </w:r>
      <w:r w:rsidRPr="003D2E1C">
        <w:t xml:space="preserve"> </w:t>
      </w:r>
      <w:r>
        <w:t>:</w:t>
      </w:r>
      <w:proofErr w:type="gramEnd"/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LPORT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3D2E1C">
        <w:rPr>
          <w:lang w:val="en-US"/>
        </w:rPr>
        <w:t>RHOST:PORT  :</w:t>
      </w:r>
      <w:proofErr w:type="gramEnd"/>
      <w:r w:rsidRPr="003D2E1C">
        <w:rPr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MTU: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 xml:space="preserve">LPORT     </w:t>
      </w:r>
      <w:proofErr w:type="gramStart"/>
      <w:r w:rsidRPr="00B13C01">
        <w:rPr>
          <w:lang w:val="en-US"/>
        </w:rPr>
        <w:t xml:space="preserve">  :</w:t>
      </w:r>
      <w:proofErr w:type="gramEnd"/>
      <w:r w:rsidRPr="00B13C01">
        <w:rPr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B13C01">
        <w:rPr>
          <w:lang w:val="en-US"/>
        </w:rPr>
        <w:t>RHOST:PORT  :</w:t>
      </w:r>
      <w:proofErr w:type="gramEnd"/>
      <w:r w:rsidRPr="00B13C01">
        <w:rPr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 w:rsidP="00343393">
      <w:pPr>
        <w:pStyle w:val="a1"/>
        <w:numPr>
          <w:ilvl w:val="0"/>
          <w:numId w:val="51"/>
        </w:numPr>
        <w:spacing w:before="0" w:after="160" w:line="278" w:lineRule="auto"/>
        <w:contextualSpacing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2025-05-29T18:47:10+00:00 %CLI-I-CRIT: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2025-05-29T18:47:15+00:00 %CLI-I-CRIT: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 xml:space="preserve">нас уже ранее в предыдущей главе было создано одно правило для пропуска </w:t>
      </w:r>
      <w:proofErr w:type="spellStart"/>
      <w:r>
        <w:t>пингов</w:t>
      </w:r>
      <w:proofErr w:type="spellEnd"/>
      <w: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</w:t>
      </w:r>
      <w:proofErr w:type="spellStart"/>
      <w:r w:rsidRPr="00AA39DC">
        <w:rPr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proofErr w:type="spellStart"/>
      <w: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protocol </w:t>
      </w:r>
      <w:proofErr w:type="spellStart"/>
      <w:r w:rsidRPr="0066295D">
        <w:rPr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source-port </w:t>
      </w:r>
      <w:proofErr w:type="spellStart"/>
      <w:r w:rsidRPr="0066295D">
        <w:rPr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destination-port </w:t>
      </w:r>
      <w:proofErr w:type="spellStart"/>
      <w:r w:rsidRPr="0066295D">
        <w:rPr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protocol </w:t>
      </w:r>
      <w:proofErr w:type="spellStart"/>
      <w:r w:rsidRPr="00AA39DC">
        <w:rPr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source-port object-group </w:t>
      </w:r>
      <w:proofErr w:type="spellStart"/>
      <w:r w:rsidRPr="00AA39DC">
        <w:rPr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destination-port object-group </w:t>
      </w:r>
      <w:proofErr w:type="spellStart"/>
      <w:r w:rsidRPr="00AA39DC">
        <w:rPr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2025-05-29T19:00:58+00:00 %CLI-I-CRIT: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2025-05-29T19:01:01+00:00 %CLI-I-CRIT: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 w:rsidP="00343393">
      <w:pPr>
        <w:numPr>
          <w:ilvl w:val="0"/>
          <w:numId w:val="54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30F5E23E" w14:textId="77777777" w:rsidR="00343393" w:rsidRPr="0066295D" w:rsidRDefault="00343393" w:rsidP="00343393">
      <w:proofErr w:type="spellStart"/>
      <w:r w:rsidRPr="0066295D">
        <w:t>ip</w:t>
      </w:r>
      <w:proofErr w:type="spellEnd"/>
      <w:r w:rsidRPr="0066295D">
        <w:t xml:space="preserve"> </w:t>
      </w:r>
      <w:proofErr w:type="spellStart"/>
      <w:r w:rsidRPr="0066295D">
        <w:t>dhcp-server</w:t>
      </w:r>
      <w:proofErr w:type="spellEnd"/>
    </w:p>
    <w:p w14:paraId="63F531FF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508BFCCC" w14:textId="77777777" w:rsidR="00343393" w:rsidRPr="0066295D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commit</w:t>
      </w:r>
      <w:proofErr w:type="spellEnd"/>
    </w:p>
    <w:p w14:paraId="256DECF0" w14:textId="77777777" w:rsidR="00343393" w:rsidRDefault="00343393" w:rsidP="00343393">
      <w:pPr>
        <w:rPr>
          <w:lang w:val="en-US"/>
        </w:rPr>
      </w:pPr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vesr-1(config)# </w:t>
      </w:r>
      <w:proofErr w:type="spellStart"/>
      <w:r w:rsidRPr="00AA39DC">
        <w:rPr>
          <w:lang w:val="en-US"/>
        </w:rPr>
        <w:t>ip</w:t>
      </w:r>
      <w:proofErr w:type="spellEnd"/>
      <w:r w:rsidRPr="00AA39DC">
        <w:rPr>
          <w:lang w:val="en-US"/>
        </w:rPr>
        <w:t xml:space="preserve"> </w:t>
      </w:r>
      <w:proofErr w:type="spellStart"/>
      <w:r w:rsidRPr="00AA39DC">
        <w:rPr>
          <w:lang w:val="en-US"/>
        </w:rPr>
        <w:t>dhcp</w:t>
      </w:r>
      <w:proofErr w:type="spellEnd"/>
      <w:r w:rsidRPr="00AA39DC">
        <w:rPr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lang w:val="en-US"/>
        </w:rPr>
        <w:t>strted</w:t>
      </w:r>
      <w:proofErr w:type="spellEnd"/>
      <w:r w:rsidRPr="00AA39DC">
        <w:rPr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2025-05-29T19:04:10+00:00 %CLI-I-CRIT: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2025-05-29T19:04:22+00:00 %CLI-I-CRIT: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PC1&gt;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PC2&gt;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show </w:t>
      </w: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vesr-1# show </w:t>
      </w:r>
      <w:proofErr w:type="spellStart"/>
      <w:r w:rsidRPr="00CD53E2">
        <w:rPr>
          <w:lang w:val="en-US"/>
        </w:rPr>
        <w:t>ip</w:t>
      </w:r>
      <w:proofErr w:type="spellEnd"/>
      <w:r w:rsidRPr="00CD53E2">
        <w:rPr>
          <w:lang w:val="en-US"/>
        </w:rPr>
        <w:t xml:space="preserve"> </w:t>
      </w:r>
      <w:proofErr w:type="spellStart"/>
      <w:r w:rsidRPr="00CD53E2">
        <w:rPr>
          <w:lang w:val="en-US"/>
        </w:rPr>
        <w:t>dhcp</w:t>
      </w:r>
      <w:proofErr w:type="spellEnd"/>
      <w:r w:rsidRPr="00CD53E2">
        <w:rPr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CD53E2">
        <w:rPr>
          <w:lang w:val="en-US"/>
        </w:rPr>
        <w:t>Dns</w:t>
      </w:r>
      <w:proofErr w:type="spellEnd"/>
      <w:r w:rsidRPr="00CD53E2">
        <w:rPr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=1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time=4.332 </w:t>
      </w:r>
      <w:proofErr w:type="spellStart"/>
      <w:r w:rsidRPr="00CD53E2">
        <w:rPr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=2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time=1.772 </w:t>
      </w:r>
      <w:proofErr w:type="spellStart"/>
      <w:r w:rsidRPr="00CD53E2">
        <w:rPr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=3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time=3.388 </w:t>
      </w:r>
      <w:proofErr w:type="spellStart"/>
      <w:r w:rsidRPr="00CD53E2">
        <w:rPr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=4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time=3.552 </w:t>
      </w:r>
      <w:proofErr w:type="spellStart"/>
      <w:r w:rsidRPr="00CD53E2">
        <w:rPr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=5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time=2.479 </w:t>
      </w:r>
      <w:proofErr w:type="spellStart"/>
      <w:r w:rsidRPr="00CD53E2">
        <w:rPr>
          <w:lang w:val="en-US"/>
        </w:rPr>
        <w:t>ms</w:t>
      </w:r>
      <w:proofErr w:type="spellEnd"/>
    </w:p>
    <w:bookmarkStart w:id="14" w:name="_Toc200973430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B5275">
          <w:pPr>
            <w:pStyle w:val="3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sdt>
      <w:sdtPr>
        <w:rPr>
          <w:lang w:val="ro-RO"/>
        </w:rPr>
        <w:id w:val="-271313307"/>
        <w:placeholder>
          <w:docPart w:val="C7F595C4D2674112A6C08734DCF8D067"/>
        </w:placeholder>
        <w:temporary/>
        <w:showingPlcHdr/>
        <w15:appearance w15:val="hidden"/>
      </w:sdtPr>
      <w:sdtContent>
        <w:p w14:paraId="12B83987" w14:textId="77777777" w:rsidR="00C56D47" w:rsidRPr="004E6785" w:rsidRDefault="00154A4E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991694791"/>
        <w:placeholder>
          <w:docPart w:val="F049E3E877FF455C92140BA11D6B8720"/>
        </w:placeholder>
        <w:temporary/>
        <w:showingPlcHdr/>
        <w15:appearance w15:val="hidden"/>
      </w:sdtPr>
      <w:sdtEndPr>
        <w:rPr>
          <w:rFonts w:cs="Calibri"/>
        </w:rPr>
      </w:sdtEndPr>
      <w:sdtContent>
        <w:p w14:paraId="4083A4DE" w14:textId="77777777" w:rsidR="00154A4E" w:rsidRPr="004E6785" w:rsidRDefault="00154A4E" w:rsidP="00BB5275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1558B4AA" w14:textId="77777777" w:rsidR="00154A4E" w:rsidRPr="004E6785" w:rsidRDefault="00154A4E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14:paraId="07179356" w14:textId="77777777" w:rsidR="00154A4E" w:rsidRPr="004E6785" w:rsidRDefault="00154A4E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E7BF8D9" w14:textId="77777777" w:rsidR="00154A4E" w:rsidRPr="004E6785" w:rsidRDefault="00154A4E" w:rsidP="00BB5275">
          <w:pPr>
            <w:pStyle w:val="a0"/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650675EB" w14:textId="77777777" w:rsidR="009A2F30" w:rsidRPr="004E6785" w:rsidRDefault="00154A4E" w:rsidP="00BB5275">
          <w:pPr>
            <w:pStyle w:val="a0"/>
            <w:spacing w:before="0" w:line="240" w:lineRule="auto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77777777" w:rsidR="00211C7A" w:rsidRPr="004E6785" w:rsidRDefault="00000000" w:rsidP="00BB5275">
      <w:pPr>
        <w:pStyle w:val="af7"/>
        <w:spacing w:line="240" w:lineRule="auto"/>
        <w:rPr>
          <w:lang w:val="ro-RO"/>
        </w:rPr>
      </w:pPr>
      <w:sdt>
        <w:sdtPr>
          <w:rPr>
            <w:lang w:val="ro-RO"/>
          </w:rPr>
          <w:id w:val="1506167101"/>
          <w:placeholder>
            <w:docPart w:val="945E33C2C3294067B3455C00DAF2E44D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sdtContent>
      </w:sdt>
      <w:r w:rsidR="009A2F30" w:rsidRPr="004E6785">
        <w:rPr>
          <w:lang w:val="ro-RO" w:bidi="ru-RU"/>
        </w:rPr>
        <w:br w:type="page"/>
      </w:r>
    </w:p>
    <w:bookmarkStart w:id="15" w:name="_Toc200973431"/>
    <w:p w14:paraId="1ACCCAEF" w14:textId="2DFC8D16" w:rsidR="009A2F30" w:rsidRPr="004E6785" w:rsidRDefault="00000000" w:rsidP="00BB5275">
      <w:pPr>
        <w:pStyle w:val="21"/>
        <w:spacing w:line="240" w:lineRule="auto"/>
        <w:rPr>
          <w:lang w:val="ro-RO"/>
        </w:rPr>
      </w:pPr>
      <w:sdt>
        <w:sdtPr>
          <w:rPr>
            <w:sz w:val="24"/>
            <w:szCs w:val="24"/>
            <w:lang w:val="ro-RO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val="ro-RO" w:bidi="ru-RU"/>
            </w:rPr>
            <w:t>Глава 5</w:t>
          </w:r>
        </w:sdtContent>
      </w:sdt>
      <w:r w:rsidR="009A2F30" w:rsidRPr="004E6785">
        <w:rPr>
          <w:lang w:val="ro-RO" w:bidi="ru-RU"/>
        </w:rPr>
        <w:t xml:space="preserve">. </w:t>
      </w:r>
      <w:proofErr w:type="gramStart"/>
      <w:r w:rsidR="006A5A75">
        <w:t xml:space="preserve">Настройка  </w:t>
      </w:r>
      <w:r w:rsidR="006A5A75">
        <w:rPr>
          <w:lang w:val="en-US"/>
        </w:rPr>
        <w:t>NAT</w:t>
      </w:r>
      <w:proofErr w:type="gramEnd"/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proofErr w:type="spellStart"/>
      <w:r w:rsidR="006A5A75">
        <w:rPr>
          <w:lang w:val="en-US"/>
        </w:rPr>
        <w:t>vESR</w:t>
      </w:r>
      <w:proofErr w:type="spellEnd"/>
      <w:r w:rsidR="006A5A75">
        <w:t>.</w:t>
      </w:r>
      <w:bookmarkEnd w:id="15"/>
    </w:p>
    <w:p w14:paraId="34BE9EDE" w14:textId="0E4C64AD" w:rsidR="00611A3D" w:rsidRDefault="00611A3D" w:rsidP="00611A3D">
      <w:pPr>
        <w:pStyle w:val="a1"/>
        <w:numPr>
          <w:ilvl w:val="0"/>
          <w:numId w:val="63"/>
        </w:numPr>
        <w:spacing w:before="0" w:after="160" w:line="278" w:lineRule="auto"/>
        <w:contextualSpacing/>
      </w:pPr>
      <w:proofErr w:type="gramStart"/>
      <w:r>
        <w:t xml:space="preserve">Настройка  </w:t>
      </w:r>
      <w:r w:rsidRPr="006B4249">
        <w:rPr>
          <w:lang w:val="en-US"/>
        </w:rPr>
        <w:t>NAT</w:t>
      </w:r>
      <w:proofErr w:type="gramEnd"/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6B4249">
        <w:rPr>
          <w:lang w:val="en-US"/>
        </w:rPr>
        <w:t>vESR</w:t>
      </w:r>
      <w:proofErr w:type="spellEnd"/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t>через сетевой шлюз</w:t>
      </w:r>
      <w:proofErr w:type="gramEnd"/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 w:rsidP="00611A3D">
      <w:pPr>
        <w:numPr>
          <w:ilvl w:val="0"/>
          <w:numId w:val="64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 w:rsidP="00611A3D">
      <w:pPr>
        <w:numPr>
          <w:ilvl w:val="0"/>
          <w:numId w:val="64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 w:rsidP="00611A3D">
      <w:pPr>
        <w:numPr>
          <w:ilvl w:val="0"/>
          <w:numId w:val="64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 w:rsidP="00611A3D">
      <w:pPr>
        <w:numPr>
          <w:ilvl w:val="0"/>
          <w:numId w:val="65"/>
        </w:numPr>
        <w:spacing w:line="278" w:lineRule="auto"/>
      </w:pPr>
      <w:r w:rsidRPr="006B4249">
        <w:rPr>
          <w:b/>
          <w:bCs/>
        </w:rPr>
        <w:t>Статический NAT (</w:t>
      </w:r>
      <w:proofErr w:type="spellStart"/>
      <w:r w:rsidRPr="006B4249">
        <w:rPr>
          <w:b/>
          <w:bCs/>
        </w:rPr>
        <w:t>Static</w:t>
      </w:r>
      <w:proofErr w:type="spellEnd"/>
      <w:r w:rsidRPr="006B4249">
        <w:rPr>
          <w:b/>
          <w:bCs/>
        </w:rPr>
        <w:t xml:space="preserve">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 w:rsidP="00611A3D">
      <w:pPr>
        <w:numPr>
          <w:ilvl w:val="0"/>
          <w:numId w:val="65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 w:rsidP="00611A3D">
      <w:pPr>
        <w:numPr>
          <w:ilvl w:val="0"/>
          <w:numId w:val="65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 w:rsidP="00611A3D">
      <w:pPr>
        <w:numPr>
          <w:ilvl w:val="0"/>
          <w:numId w:val="66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 w:rsidP="00611A3D">
      <w:pPr>
        <w:numPr>
          <w:ilvl w:val="0"/>
          <w:numId w:val="66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 w:rsidP="00611A3D">
      <w:pPr>
        <w:numPr>
          <w:ilvl w:val="0"/>
          <w:numId w:val="66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 w:rsidP="00611A3D">
      <w:pPr>
        <w:numPr>
          <w:ilvl w:val="0"/>
          <w:numId w:val="67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 w:rsidP="00611A3D">
      <w:pPr>
        <w:numPr>
          <w:ilvl w:val="0"/>
          <w:numId w:val="67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 w:rsidP="00611A3D">
      <w:pPr>
        <w:numPr>
          <w:ilvl w:val="0"/>
          <w:numId w:val="67"/>
        </w:numPr>
        <w:spacing w:line="278" w:lineRule="auto"/>
      </w:pPr>
      <w:r w:rsidRPr="006B4249">
        <w:rPr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b/>
          <w:bCs/>
        </w:rPr>
        <w:t>IPsec</w:t>
      </w:r>
      <w:proofErr w:type="spellEnd"/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77777777" w:rsidR="00611A3D" w:rsidRDefault="00611A3D" w:rsidP="00611A3D">
      <w:r>
        <w:t xml:space="preserve">Используем схему подключения сетевых </w:t>
      </w:r>
      <w:proofErr w:type="gramStart"/>
      <w:r>
        <w:t>устройств ,</w:t>
      </w:r>
      <w:proofErr w:type="gramEnd"/>
      <w:r>
        <w:t xml:space="preserve">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 xml:space="preserve">.1.200/24) к публичной сети с использованием функции Source NAT, через </w:t>
      </w:r>
      <w:proofErr w:type="spellStart"/>
      <w:r w:rsidRPr="006B4249">
        <w:t>ip</w:t>
      </w:r>
      <w:proofErr w:type="spellEnd"/>
      <w:r w:rsidRPr="006B4249">
        <w:t>-адрес</w:t>
      </w:r>
      <w:r>
        <w:t xml:space="preserve">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753486">
        <w:t>-</w:t>
      </w:r>
      <w:proofErr w:type="gramStart"/>
      <w:r w:rsidRPr="00753486">
        <w:t>1</w:t>
      </w:r>
      <w:r w:rsidRPr="006B4249">
        <w:t xml:space="preserve"> </w:t>
      </w:r>
      <w:r w:rsidRPr="00753486">
        <w:rPr>
          <w:b/>
          <w:bCs/>
        </w:rPr>
        <w:t xml:space="preserve"> </w:t>
      </w:r>
      <w:r w:rsidRPr="006B4249">
        <w:t>который</w:t>
      </w:r>
      <w:proofErr w:type="gramEnd"/>
      <w:r w:rsidRPr="006B4249">
        <w:t xml:space="preserve"> смотрит в настоящую сеть Интернет.</w:t>
      </w:r>
      <w:r>
        <w:t xml:space="preserve"> Работу по настройке </w:t>
      </w:r>
      <w:proofErr w:type="gramStart"/>
      <w:r>
        <w:t>интерфейсов ,</w:t>
      </w:r>
      <w:proofErr w:type="gramEnd"/>
      <w:r>
        <w:t xml:space="preserve"> назначение адресов и </w:t>
      </w:r>
      <w:proofErr w:type="spellStart"/>
      <w:r>
        <w:t>мэжсетевого</w:t>
      </w:r>
      <w:proofErr w:type="spellEnd"/>
      <w:r>
        <w:t xml:space="preserve"> экрана мы уже проделали в предыдущей главе, но сказано неоднократно </w:t>
      </w:r>
      <w:proofErr w:type="gramStart"/>
      <w:r>
        <w:t>было :</w:t>
      </w:r>
      <w:proofErr w:type="gramEnd"/>
      <w:r>
        <w:t xml:space="preserve"> «Повторение-мать учения», поэтому не будет нарушать традицию </w:t>
      </w:r>
      <w:proofErr w:type="gramStart"/>
      <w:r>
        <w:t>( вводить</w:t>
      </w:r>
      <w:proofErr w:type="gramEnd"/>
      <w: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=5 timeout</w:t>
      </w:r>
    </w:p>
    <w:p w14:paraId="6F61F161" w14:textId="77777777" w:rsidR="00611A3D" w:rsidRPr="006B4249" w:rsidRDefault="00611A3D" w:rsidP="00611A3D">
      <w:pPr>
        <w:numPr>
          <w:ilvl w:val="0"/>
          <w:numId w:val="60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proofErr w:type="spellStart"/>
      <w:r w:rsidRPr="006B4249">
        <w:t>configure</w:t>
      </w:r>
      <w:proofErr w:type="spellEnd"/>
    </w:p>
    <w:p w14:paraId="1C8CBBB2" w14:textId="77777777" w:rsidR="00611A3D" w:rsidRPr="006B4249" w:rsidRDefault="00611A3D" w:rsidP="00611A3D">
      <w:pPr>
        <w:numPr>
          <w:ilvl w:val="0"/>
          <w:numId w:val="61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</w:t>
      </w:r>
      <w:proofErr w:type="spellStart"/>
      <w:r w:rsidRPr="00B84C8B">
        <w:rPr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3A44FE5" w14:textId="77777777" w:rsidR="00611A3D" w:rsidRPr="006B4249" w:rsidRDefault="00611A3D" w:rsidP="00611A3D">
      <w:pPr>
        <w:numPr>
          <w:ilvl w:val="0"/>
          <w:numId w:val="62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</w:t>
      </w:r>
      <w:r>
        <w:rPr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65A5D4D" w14:textId="77777777" w:rsidR="00611A3D" w:rsidRPr="006B4249" w:rsidRDefault="00611A3D" w:rsidP="00611A3D">
      <w:pPr>
        <w:pStyle w:val="a1"/>
        <w:numPr>
          <w:ilvl w:val="0"/>
          <w:numId w:val="60"/>
        </w:numPr>
        <w:spacing w:before="0" w:after="160" w:line="278" w:lineRule="auto"/>
        <w:contextualSpacing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 w:rsidP="00611A3D">
      <w:pPr>
        <w:pStyle w:val="a1"/>
        <w:numPr>
          <w:ilvl w:val="0"/>
          <w:numId w:val="60"/>
        </w:numPr>
        <w:spacing w:before="0" w:after="160" w:line="278" w:lineRule="auto"/>
        <w:contextualSpacing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untrusted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 w:rsidP="00611A3D">
      <w:pPr>
        <w:pStyle w:val="a1"/>
        <w:numPr>
          <w:ilvl w:val="0"/>
          <w:numId w:val="60"/>
        </w:numPr>
        <w:spacing w:before="0" w:after="160" w:line="278" w:lineRule="auto"/>
        <w:contextualSpacing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proofErr w:type="spellStart"/>
      <w:r w:rsidRPr="006B4249">
        <w:rPr>
          <w:lang w:val="en-US"/>
        </w:rPr>
        <w:t>ip</w:t>
      </w:r>
      <w:proofErr w:type="spellEnd"/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</w:t>
      </w:r>
      <w:proofErr w:type="spellStart"/>
      <w:r>
        <w:t>еоандой</w:t>
      </w:r>
      <w:proofErr w:type="spellEnd"/>
      <w:r>
        <w:t xml:space="preserve">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 xml:space="preserve">адрес </w:t>
      </w:r>
      <w:proofErr w:type="gramStart"/>
      <w:r>
        <w:t>интерфейса ,</w:t>
      </w:r>
      <w:proofErr w:type="gramEnd"/>
      <w:r>
        <w:t xml:space="preserve">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vesr-1# </w:t>
      </w:r>
      <w:proofErr w:type="spellStart"/>
      <w:r w:rsidRPr="003F7507">
        <w:rPr>
          <w:lang w:val="en-US"/>
        </w:rPr>
        <w:t>sh</w:t>
      </w:r>
      <w:proofErr w:type="spell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interfaces </w:t>
      </w:r>
      <w:proofErr w:type="spellStart"/>
      <w:r w:rsidRPr="003F7507">
        <w:rPr>
          <w:lang w:val="en-US"/>
        </w:rPr>
        <w:t>gigabitethernet</w:t>
      </w:r>
      <w:proofErr w:type="spellEnd"/>
      <w:r w:rsidRPr="003F7507">
        <w:rPr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 xml:space="preserve">/24                                      gi1/0/1                Up                        </w:t>
      </w:r>
      <w:proofErr w:type="spellStart"/>
      <w:r>
        <w:t>Up</w:t>
      </w:r>
      <w:proofErr w:type="spellEnd"/>
      <w:r>
        <w:t xml:space="preserve">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proofErr w:type="spellStart"/>
      <w:r w:rsidRPr="006B4249">
        <w:rPr>
          <w:lang w:val="en-US"/>
        </w:rPr>
        <w:t>ip</w:t>
      </w:r>
      <w:proofErr w:type="spellEnd"/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2025-05-30T06:58:49+00:00 %CLI-I-CRIT: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2025-05-30T06:58:58+00:00 %CLI-I-CRIT: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 w:rsidP="00611A3D">
      <w:pPr>
        <w:pStyle w:val="a1"/>
        <w:numPr>
          <w:ilvl w:val="0"/>
          <w:numId w:val="60"/>
        </w:numPr>
        <w:spacing w:before="0" w:after="160" w:line="278" w:lineRule="auto"/>
        <w:contextualSpacing/>
      </w:pPr>
      <w:r w:rsidRPr="006B4249">
        <w:t xml:space="preserve">Для пропуска трафика из зоны </w:t>
      </w:r>
      <w:proofErr w:type="spellStart"/>
      <w:r w:rsidRPr="00482BA4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482BA4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t>enable</w:t>
      </w:r>
      <w:proofErr w:type="spellEnd"/>
      <w:r w:rsidRPr="006B4249">
        <w:t>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proofErr w:type="spellStart"/>
      <w:r w:rsidRPr="006B4249">
        <w:t>do</w:t>
      </w:r>
      <w:proofErr w:type="spellEnd"/>
      <w:r w:rsidRPr="006B4249">
        <w:t xml:space="preserve"> </w:t>
      </w:r>
      <w:proofErr w:type="spellStart"/>
      <w:r w:rsidRPr="006B4249"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2025-05-30T07:05:53+00:00 %CLI-I-CRIT: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2025-05-30T07:05:59+00:00 %CLI-I-CRIT: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 w:rsidP="00611A3D">
      <w:pPr>
        <w:pStyle w:val="a1"/>
        <w:numPr>
          <w:ilvl w:val="0"/>
          <w:numId w:val="60"/>
        </w:numPr>
        <w:spacing w:before="0" w:after="160" w:line="278" w:lineRule="auto"/>
        <w:contextualSpacing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roofErr w:type="spellStart"/>
      <w:r w:rsidRPr="006B4249">
        <w:t>nat</w:t>
      </w:r>
      <w:proofErr w:type="spellEnd"/>
      <w:r w:rsidRPr="006B4249">
        <w:t xml:space="preserve"> </w:t>
      </w:r>
      <w:proofErr w:type="spellStart"/>
      <w:r w:rsidRPr="006B4249">
        <w:t>sourсe</w:t>
      </w:r>
      <w:proofErr w:type="spellEnd"/>
    </w:p>
    <w:p w14:paraId="0880D697" w14:textId="77777777" w:rsidR="00611A3D" w:rsidRPr="007B1AA7" w:rsidRDefault="00611A3D" w:rsidP="00611A3D">
      <w:proofErr w:type="spellStart"/>
      <w:r w:rsidRPr="006B4249">
        <w:t>pool</w:t>
      </w:r>
      <w:proofErr w:type="spellEnd"/>
      <w:r w:rsidRPr="006B4249">
        <w:t xml:space="preserve"> WAN</w:t>
      </w:r>
    </w:p>
    <w:p w14:paraId="51B5055E" w14:textId="77777777" w:rsidR="00611A3D" w:rsidRPr="006B4249" w:rsidRDefault="00611A3D" w:rsidP="00611A3D">
      <w:proofErr w:type="spellStart"/>
      <w:r w:rsidRPr="006B4249">
        <w:t>ip</w:t>
      </w:r>
      <w:proofErr w:type="spellEnd"/>
      <w:r w:rsidRPr="006B4249">
        <w:t xml:space="preserve"> </w:t>
      </w:r>
      <w:proofErr w:type="spellStart"/>
      <w:r w:rsidRPr="006B4249">
        <w:t>address-range</w:t>
      </w:r>
      <w:proofErr w:type="spellEnd"/>
      <w:r w:rsidRPr="006B4249">
        <w:t xml:space="preserve">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</w:t>
      </w:r>
      <w:proofErr w:type="spellStart"/>
      <w:r w:rsidRPr="006B4249">
        <w:t>isp</w:t>
      </w:r>
      <w:proofErr w:type="spellEnd"/>
      <w:r w:rsidRPr="006B4249">
        <w:t xml:space="preserve">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proofErr w:type="spellStart"/>
      <w:r w:rsidRPr="006B4249">
        <w:t>exit</w:t>
      </w:r>
      <w:proofErr w:type="spellEnd"/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 w:rsidP="00611A3D">
      <w:pPr>
        <w:pStyle w:val="a1"/>
        <w:numPr>
          <w:ilvl w:val="0"/>
          <w:numId w:val="60"/>
        </w:numPr>
        <w:spacing w:before="0" w:after="160" w:line="278" w:lineRule="auto"/>
        <w:contextualSpacing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</w:t>
      </w:r>
      <w:proofErr w:type="spellStart"/>
      <w:r w:rsidRPr="006B4249">
        <w:rPr>
          <w:lang w:val="en-US"/>
        </w:rPr>
        <w:t>nat</w:t>
      </w:r>
      <w:proofErr w:type="spellEnd"/>
      <w:r w:rsidRPr="006B4249">
        <w:rPr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vesr-1(config)# 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</w:t>
      </w:r>
      <w:proofErr w:type="spellStart"/>
      <w:r w:rsidRPr="00BD2905">
        <w:rPr>
          <w:lang w:val="en-US"/>
        </w:rPr>
        <w:t>ip</w:t>
      </w:r>
      <w:proofErr w:type="spellEnd"/>
      <w:r w:rsidRPr="00BD2905">
        <w:rPr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action source-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2025-05-30T07:09:54+00:00 %CLI-I-CRIT: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2025-05-30T07:09:59+00:00 %CLI-I-CRIT: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=1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time=9.907 </w:t>
      </w:r>
      <w:proofErr w:type="spellStart"/>
      <w:r w:rsidRPr="004F78B5">
        <w:rPr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=2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time=10.354 </w:t>
      </w:r>
      <w:proofErr w:type="spellStart"/>
      <w:r w:rsidRPr="004F78B5">
        <w:rPr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=3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time=13.094 </w:t>
      </w:r>
      <w:proofErr w:type="spellStart"/>
      <w:r w:rsidRPr="004F78B5">
        <w:rPr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=4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time=16.578 </w:t>
      </w:r>
      <w:proofErr w:type="spellStart"/>
      <w:r w:rsidRPr="004F78B5">
        <w:rPr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=5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time=12.613 </w:t>
      </w:r>
      <w:proofErr w:type="spellStart"/>
      <w:r w:rsidRPr="004F78B5">
        <w:rPr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=1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time=163.881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=2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time=163.377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=3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time=164.746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=4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time=164.599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=5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time=163.202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proofErr w:type="spellStart"/>
      <w:r>
        <w:rPr>
          <w:b/>
          <w:bCs/>
          <w:lang w:val="en-US"/>
        </w:rPr>
        <w:t>vesr</w:t>
      </w:r>
      <w:proofErr w:type="spellEnd"/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 xml:space="preserve">show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vesr-1# </w:t>
      </w:r>
      <w:proofErr w:type="spellStart"/>
      <w:r w:rsidRPr="004F78B5">
        <w:rPr>
          <w:lang w:val="en-US"/>
        </w:rPr>
        <w:t>sh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t>Интернет сети</w:t>
      </w:r>
      <w:proofErr w:type="gramEnd"/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>
      <w:pPr>
        <w:spacing w:line="240" w:lineRule="auto"/>
      </w:pPr>
    </w:p>
    <w:p w14:paraId="7B37B5D6" w14:textId="156AC83B" w:rsidR="00D17DE7" w:rsidRPr="004E6785" w:rsidRDefault="00D17DE7" w:rsidP="00BB5275">
      <w:pPr>
        <w:pStyle w:val="af7"/>
        <w:spacing w:line="240" w:lineRule="auto"/>
        <w:rPr>
          <w:lang w:val="ro-RO"/>
        </w:rPr>
      </w:pPr>
    </w:p>
    <w:bookmarkStart w:id="16" w:name="_Toc200973432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BB5275">
          <w:pPr>
            <w:pStyle w:val="3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sdt>
      <w:sdtPr>
        <w:rPr>
          <w:lang w:val="ro-RO"/>
        </w:rPr>
        <w:id w:val="-1226986217"/>
        <w:placeholder>
          <w:docPart w:val="B4312F84EB0A445F8A1EEFB82E52B6F4"/>
        </w:placeholder>
        <w:temporary/>
        <w:showingPlcHdr/>
        <w15:appearance w15:val="hidden"/>
      </w:sdtPr>
      <w:sdtContent>
        <w:p w14:paraId="125DE327" w14:textId="77777777" w:rsidR="00C52D44" w:rsidRPr="004E6785" w:rsidRDefault="001710CE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088072220"/>
        <w:placeholder>
          <w:docPart w:val="B2300CA80E05498891EF810FEF6AABBC"/>
        </w:placeholder>
        <w:temporary/>
        <w:showingPlcHdr/>
        <w15:appearance w15:val="hidden"/>
      </w:sdtPr>
      <w:sdtEndPr>
        <w:rPr>
          <w:rFonts w:cs="Calibri"/>
        </w:rPr>
      </w:sdtEndPr>
      <w:sdtContent>
        <w:p w14:paraId="36E016F3" w14:textId="77777777" w:rsidR="001710CE" w:rsidRPr="004E6785" w:rsidRDefault="001710CE" w:rsidP="00BB5275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DDD4291" w14:textId="77777777" w:rsidR="001710CE" w:rsidRPr="004E6785" w:rsidRDefault="001710CE" w:rsidP="00BB5275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3C4F89CB" w14:textId="77777777" w:rsidR="001710CE" w:rsidRPr="004E6785" w:rsidRDefault="001710CE" w:rsidP="00BB5275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26617C6" w14:textId="77777777" w:rsidR="001710CE" w:rsidRPr="004E6785" w:rsidRDefault="001710CE" w:rsidP="00BB5275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1AAD767" w14:textId="77777777" w:rsidR="001710CE" w:rsidRPr="004E6785" w:rsidRDefault="001710CE" w:rsidP="00BB5275">
          <w:pPr>
            <w:pStyle w:val="a0"/>
            <w:tabs>
              <w:tab w:val="left" w:pos="4050"/>
            </w:tabs>
            <w:spacing w:before="0" w:line="240" w:lineRule="auto"/>
            <w:rPr>
              <w:rFonts w:ascii="Calibri" w:hAnsi="Calibri" w:cs="Calibri"/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sdt>
      <w:sdtPr>
        <w:rPr>
          <w:lang w:val="ro-RO"/>
        </w:rPr>
        <w:id w:val="-581523794"/>
        <w:placeholder>
          <w:docPart w:val="1620B4AFCFCE4E66A18C0249AC9FD043"/>
        </w:placeholder>
        <w:temporary/>
        <w:showingPlcHdr/>
        <w15:appearance w15:val="hidden"/>
      </w:sdtPr>
      <w:sdtContent>
        <w:p w14:paraId="26BB660D" w14:textId="77777777" w:rsidR="00611A3D" w:rsidRPr="004E6785" w:rsidRDefault="00611A3D" w:rsidP="00611A3D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1330900010"/>
        <w:placeholder>
          <w:docPart w:val="A8CE64A813DE4437AE9B57FC9CD680E5"/>
        </w:placeholder>
        <w:temporary/>
        <w:showingPlcHdr/>
        <w15:appearance w15:val="hidden"/>
      </w:sdtPr>
      <w:sdtEndPr>
        <w:rPr>
          <w:rFonts w:ascii="Cambria" w:eastAsia="Times New Roman" w:hAnsi="Cambria" w:cs="Calibri"/>
          <w:b/>
          <w:bCs/>
          <w:kern w:val="32"/>
          <w:sz w:val="32"/>
          <w:szCs w:val="32"/>
        </w:rPr>
      </w:sdtEndPr>
      <w:sdtContent>
        <w:p w14:paraId="7E46BFCF" w14:textId="77777777" w:rsidR="00611A3D" w:rsidRPr="004E6785" w:rsidRDefault="00611A3D" w:rsidP="00611A3D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396627" w14:textId="77777777" w:rsidR="00611A3D" w:rsidRPr="004E6785" w:rsidRDefault="00611A3D" w:rsidP="00611A3D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6410CD0B" w14:textId="77777777" w:rsidR="00611A3D" w:rsidRPr="004E6785" w:rsidRDefault="00611A3D" w:rsidP="00611A3D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739707F8" w14:textId="77777777" w:rsidR="00611A3D" w:rsidRPr="004E6785" w:rsidRDefault="00611A3D" w:rsidP="00611A3D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73505C0D" w14:textId="0419A14B" w:rsidR="00611A3D" w:rsidRDefault="00611A3D" w:rsidP="00611A3D">
          <w:pPr>
            <w:pStyle w:val="1"/>
            <w:spacing w:line="240" w:lineRule="auto"/>
            <w:rPr>
              <w:rFonts w:ascii="Times New Roman" w:hAnsi="Times New Roman"/>
              <w:sz w:val="24"/>
              <w:szCs w:val="24"/>
              <w:lang w:val="ro-RO" w:bidi="ru-RU"/>
            </w:rPr>
          </w:pPr>
          <w:bookmarkStart w:id="17" w:name="_Toc200973433"/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17" w:displacedByCustomXml="prev"/>
    <w:p w14:paraId="257B0AB7" w14:textId="77777777" w:rsidR="00611A3D" w:rsidRDefault="00611A3D">
      <w:pPr>
        <w:spacing w:after="0" w:line="240" w:lineRule="auto"/>
        <w:ind w:firstLine="0"/>
        <w:rPr>
          <w:rFonts w:eastAsia="Times New Roman"/>
          <w:b/>
          <w:bCs/>
          <w:kern w:val="32"/>
          <w:lang w:val="ro-RO" w:bidi="ru-RU"/>
        </w:rPr>
      </w:pPr>
      <w:r>
        <w:rPr>
          <w:lang w:val="ro-RO" w:bidi="ru-RU"/>
        </w:rPr>
        <w:br w:type="page"/>
      </w:r>
    </w:p>
    <w:p w14:paraId="5A53391A" w14:textId="7BDAC36F" w:rsidR="00611A3D" w:rsidRPr="00521F9E" w:rsidRDefault="00611A3D" w:rsidP="00521F9E">
      <w:pPr>
        <w:pStyle w:val="21"/>
      </w:pPr>
      <w:bookmarkStart w:id="18" w:name="_Toc200973434"/>
      <w:r w:rsidRPr="00521F9E">
        <w:t xml:space="preserve">Глава 6. </w:t>
      </w:r>
      <w:proofErr w:type="gramStart"/>
      <w:r w:rsidRPr="00521F9E">
        <w:t>Н</w:t>
      </w:r>
      <w:r w:rsidRPr="00521F9E">
        <w:t>астройка  NAT</w:t>
      </w:r>
      <w:proofErr w:type="gramEnd"/>
      <w:r w:rsidRPr="00521F9E">
        <w:t>(</w:t>
      </w:r>
      <w:r w:rsidRPr="00521F9E">
        <w:t>D</w:t>
      </w:r>
      <w:r w:rsidRPr="00521F9E">
        <w:t xml:space="preserve">NAT) для доступа в Интернет в виртуальном маршрутизаторе </w:t>
      </w:r>
      <w:proofErr w:type="spellStart"/>
      <w:r w:rsidRPr="00521F9E">
        <w:t>vESR</w:t>
      </w:r>
      <w:proofErr w:type="spellEnd"/>
      <w:r w:rsidRPr="00521F9E">
        <w:t>.</w:t>
      </w:r>
      <w:bookmarkEnd w:id="18"/>
    </w:p>
    <w:p w14:paraId="753C591B" w14:textId="77777777" w:rsidR="00521F9E" w:rsidRPr="003F7F97" w:rsidRDefault="00521F9E" w:rsidP="00521F9E">
      <w:r>
        <w:rPr>
          <w:b/>
          <w:bCs/>
        </w:rPr>
        <w:t xml:space="preserve">Немного теории, без </w:t>
      </w:r>
      <w:proofErr w:type="gramStart"/>
      <w:r>
        <w:rPr>
          <w:b/>
          <w:bCs/>
        </w:rPr>
        <w:t>которой ,</w:t>
      </w:r>
      <w:proofErr w:type="gramEnd"/>
      <w:r>
        <w:rPr>
          <w:b/>
          <w:bCs/>
        </w:rPr>
        <w:t xml:space="preserve"> как всем известно древо не зеленеет </w:t>
      </w:r>
      <w:proofErr w:type="gramStart"/>
      <w:r>
        <w:rPr>
          <w:b/>
          <w:bCs/>
        </w:rPr>
        <w:t>( шутка</w:t>
      </w:r>
      <w:proofErr w:type="gramEnd"/>
      <w:r>
        <w:rPr>
          <w:b/>
          <w:bCs/>
        </w:rPr>
        <w:t>)-</w:t>
      </w:r>
      <w:r w:rsidRPr="00C44C5B">
        <w:rPr>
          <w:b/>
          <w:bCs/>
          <w:lang w:val="en-US"/>
        </w:rPr>
        <w:t>DNAT</w:t>
      </w:r>
      <w:r w:rsidRPr="00CF4425">
        <w:rPr>
          <w:b/>
          <w:bCs/>
        </w:rPr>
        <w:t xml:space="preserve"> (</w:t>
      </w:r>
      <w:r w:rsidRPr="00C44C5B">
        <w:rPr>
          <w:b/>
          <w:bCs/>
          <w:lang w:val="en-US"/>
        </w:rPr>
        <w:t>Destination</w:t>
      </w:r>
      <w:r w:rsidRPr="00CF4425">
        <w:rPr>
          <w:b/>
          <w:bCs/>
        </w:rPr>
        <w:t xml:space="preserve"> </w:t>
      </w:r>
      <w:r w:rsidRPr="00C44C5B">
        <w:rPr>
          <w:b/>
          <w:bCs/>
          <w:lang w:val="en-US"/>
        </w:rPr>
        <w:t>Network</w:t>
      </w:r>
      <w:r w:rsidRPr="00CF4425">
        <w:rPr>
          <w:b/>
          <w:bCs/>
        </w:rPr>
        <w:t xml:space="preserve"> </w:t>
      </w:r>
      <w:r w:rsidRPr="00C44C5B">
        <w:rPr>
          <w:b/>
          <w:bCs/>
          <w:lang w:val="en-US"/>
        </w:rPr>
        <w:t>Address</w:t>
      </w:r>
      <w:r w:rsidRPr="00CF4425">
        <w:rPr>
          <w:b/>
          <w:bCs/>
        </w:rPr>
        <w:t xml:space="preserve"> </w:t>
      </w:r>
      <w:r w:rsidRPr="00C44C5B">
        <w:rPr>
          <w:b/>
          <w:bCs/>
          <w:lang w:val="en-US"/>
        </w:rPr>
        <w:t>Translation</w:t>
      </w:r>
      <w:r w:rsidRPr="00CF4425">
        <w:rPr>
          <w:b/>
          <w:bCs/>
        </w:rPr>
        <w:t>)</w:t>
      </w:r>
      <w:r w:rsidRPr="00C44C5B">
        <w:rPr>
          <w:lang w:val="en-US"/>
        </w:rPr>
        <w:t> </w:t>
      </w:r>
      <w:r w:rsidRPr="00CF4425">
        <w:t xml:space="preserve">— </w:t>
      </w:r>
      <w:r w:rsidRPr="003F7F97">
        <w:t>это</w:t>
      </w:r>
      <w:r w:rsidRPr="00CF4425">
        <w:t xml:space="preserve"> </w:t>
      </w:r>
      <w:r w:rsidRPr="003F7F97">
        <w:t>тип</w:t>
      </w:r>
      <w:r w:rsidRPr="00CF4425">
        <w:t xml:space="preserve"> </w:t>
      </w:r>
      <w:r w:rsidRPr="003F7F97">
        <w:t>технологии</w:t>
      </w:r>
      <w:r w:rsidRPr="00CF4425">
        <w:t xml:space="preserve"> </w:t>
      </w:r>
      <w:r w:rsidRPr="00C44C5B">
        <w:rPr>
          <w:lang w:val="en-US"/>
        </w:rPr>
        <w:t>NAT</w:t>
      </w:r>
      <w:r w:rsidRPr="00CF4425">
        <w:t xml:space="preserve"> (</w:t>
      </w:r>
      <w:r w:rsidRPr="00C44C5B">
        <w:rPr>
          <w:lang w:val="en-US"/>
        </w:rPr>
        <w:t>Network</w:t>
      </w:r>
      <w:r w:rsidRPr="00CF4425">
        <w:t xml:space="preserve"> </w:t>
      </w:r>
      <w:r w:rsidRPr="00C44C5B">
        <w:rPr>
          <w:lang w:val="en-US"/>
        </w:rPr>
        <w:t>Address</w:t>
      </w:r>
      <w:r w:rsidRPr="00CF4425">
        <w:t xml:space="preserve"> </w:t>
      </w:r>
      <w:r w:rsidRPr="00C44C5B">
        <w:rPr>
          <w:lang w:val="en-US"/>
        </w:rPr>
        <w:t>Translation</w:t>
      </w:r>
      <w:r w:rsidRPr="00CF4425">
        <w:t xml:space="preserve">), </w:t>
      </w:r>
      <w:r w:rsidRPr="003F7F97">
        <w:t>которая</w:t>
      </w:r>
      <w:r w:rsidRPr="00C44C5B">
        <w:rPr>
          <w:lang w:val="en-US"/>
        </w:rPr>
        <w:t> </w:t>
      </w:r>
      <w:r w:rsidRPr="003F7F97">
        <w:rPr>
          <w:b/>
          <w:bCs/>
        </w:rPr>
        <w:t>изменяет</w:t>
      </w:r>
      <w:r w:rsidRPr="00CF4425">
        <w:rPr>
          <w:b/>
          <w:bCs/>
        </w:rPr>
        <w:t xml:space="preserve"> </w:t>
      </w:r>
      <w:r w:rsidRPr="003F7F97">
        <w:rPr>
          <w:b/>
          <w:bCs/>
        </w:rPr>
        <w:t>адрес</w:t>
      </w:r>
      <w:r w:rsidRPr="00CF4425">
        <w:rPr>
          <w:b/>
          <w:bCs/>
        </w:rPr>
        <w:t xml:space="preserve"> </w:t>
      </w:r>
      <w:r w:rsidRPr="003F7F97">
        <w:rPr>
          <w:b/>
          <w:bCs/>
        </w:rPr>
        <w:t>и</w:t>
      </w:r>
      <w:r w:rsidRPr="00CF4425">
        <w:rPr>
          <w:b/>
          <w:bCs/>
        </w:rPr>
        <w:t xml:space="preserve"> </w:t>
      </w:r>
      <w:r w:rsidRPr="003F7F97">
        <w:rPr>
          <w:b/>
          <w:bCs/>
        </w:rPr>
        <w:t>порт</w:t>
      </w:r>
      <w:r w:rsidRPr="00CF4425">
        <w:rPr>
          <w:b/>
          <w:bCs/>
        </w:rPr>
        <w:t xml:space="preserve"> </w:t>
      </w:r>
      <w:r w:rsidRPr="003F7F97">
        <w:rPr>
          <w:b/>
          <w:bCs/>
        </w:rPr>
        <w:t>назначения</w:t>
      </w:r>
      <w:r w:rsidRPr="00CF4425">
        <w:rPr>
          <w:b/>
          <w:bCs/>
        </w:rPr>
        <w:t xml:space="preserve"> </w:t>
      </w:r>
      <w:r w:rsidRPr="003F7F97">
        <w:rPr>
          <w:b/>
          <w:bCs/>
        </w:rPr>
        <w:t>входящего</w:t>
      </w:r>
      <w:r w:rsidRPr="00CF4425">
        <w:rPr>
          <w:b/>
          <w:bCs/>
        </w:rPr>
        <w:t xml:space="preserve"> </w:t>
      </w:r>
      <w:r w:rsidRPr="003F7F97">
        <w:rPr>
          <w:b/>
          <w:bCs/>
        </w:rPr>
        <w:t>пакета</w:t>
      </w:r>
      <w:r w:rsidRPr="00CF4425">
        <w:t xml:space="preserve">. </w:t>
      </w:r>
      <w:r w:rsidRPr="00C44C5B">
        <w:rPr>
          <w:lang w:val="en-US"/>
        </w:rPr>
        <w:t> </w:t>
      </w:r>
      <w:hyperlink r:id="rId107" w:tgtFrame="_blank" w:history="1">
        <w:r w:rsidRPr="003F7F97">
          <w:rPr>
            <w:rStyle w:val="a8"/>
          </w:rPr>
          <w:t>newstorial.com</w:t>
        </w:r>
      </w:hyperlink>
      <w:hyperlink r:id="rId108" w:tgtFrame="_blank" w:history="1">
        <w:r w:rsidRPr="003F7F97">
          <w:rPr>
            <w:rStyle w:val="a8"/>
          </w:rPr>
          <w:t>expertnetworkconsultant.com</w:t>
        </w:r>
      </w:hyperlink>
      <w:hyperlink r:id="rId109" w:tgtFrame="_blank" w:history="1">
        <w:r w:rsidRPr="003F7F97">
          <w:rPr>
            <w:rStyle w:val="a8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0" w:tgtFrame="_blank" w:history="1">
        <w:r w:rsidRPr="003F7F97">
          <w:rPr>
            <w:rStyle w:val="a8"/>
          </w:rPr>
          <w:t>newstorial.com</w:t>
        </w:r>
      </w:hyperlink>
    </w:p>
    <w:p w14:paraId="78F543A5" w14:textId="77777777" w:rsidR="00521F9E" w:rsidRPr="003F7F97" w:rsidRDefault="00521F9E" w:rsidP="00521F9E">
      <w:pPr>
        <w:numPr>
          <w:ilvl w:val="0"/>
          <w:numId w:val="69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1" w:tgtFrame="_blank" w:history="1">
        <w:r w:rsidRPr="003F7F97">
          <w:rPr>
            <w:rStyle w:val="a8"/>
          </w:rPr>
          <w:t>newstorial.com</w:t>
        </w:r>
      </w:hyperlink>
    </w:p>
    <w:p w14:paraId="743104A1" w14:textId="77777777" w:rsidR="00521F9E" w:rsidRPr="003F7F97" w:rsidRDefault="00521F9E" w:rsidP="00521F9E">
      <w:pPr>
        <w:numPr>
          <w:ilvl w:val="0"/>
          <w:numId w:val="69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12" w:tgtFrame="_blank" w:history="1">
        <w:r w:rsidRPr="003F7F97">
          <w:rPr>
            <w:rStyle w:val="a8"/>
          </w:rPr>
          <w:t>newstorial.com</w:t>
        </w:r>
      </w:hyperlink>
    </w:p>
    <w:p w14:paraId="178B7FB7" w14:textId="77777777" w:rsidR="00521F9E" w:rsidRPr="003F7F97" w:rsidRDefault="00521F9E" w:rsidP="00521F9E">
      <w:pPr>
        <w:numPr>
          <w:ilvl w:val="0"/>
          <w:numId w:val="69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13" w:tgtFrame="_blank" w:history="1">
        <w:r w:rsidRPr="003F7F97">
          <w:rPr>
            <w:rStyle w:val="a8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 w:rsidP="00521F9E">
      <w:pPr>
        <w:numPr>
          <w:ilvl w:val="0"/>
          <w:numId w:val="70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14" w:tgtFrame="_blank" w:history="1">
        <w:r w:rsidRPr="003F7F97">
          <w:rPr>
            <w:rStyle w:val="a8"/>
          </w:rPr>
          <w:t>newstorial.com</w:t>
        </w:r>
      </w:hyperlink>
    </w:p>
    <w:p w14:paraId="04C31C2D" w14:textId="77777777" w:rsidR="00521F9E" w:rsidRPr="003F7F97" w:rsidRDefault="00521F9E" w:rsidP="00521F9E">
      <w:pPr>
        <w:numPr>
          <w:ilvl w:val="0"/>
          <w:numId w:val="70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8"/>
        </w:rPr>
        <w:t>newstorial.com</w:t>
      </w:r>
      <w:r>
        <w:fldChar w:fldCharType="end"/>
      </w:r>
      <w:hyperlink r:id="rId115" w:tgtFrame="_blank" w:history="1">
        <w:r w:rsidRPr="003F7F97">
          <w:rPr>
            <w:rStyle w:val="a8"/>
          </w:rPr>
          <w:t>docs.ideco.dev</w:t>
        </w:r>
        <w:proofErr w:type="spellEnd"/>
      </w:hyperlink>
    </w:p>
    <w:p w14:paraId="4C1CAB16" w14:textId="77777777" w:rsidR="00521F9E" w:rsidRPr="003F7F97" w:rsidRDefault="00521F9E" w:rsidP="00521F9E">
      <w:pPr>
        <w:numPr>
          <w:ilvl w:val="0"/>
          <w:numId w:val="70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16" w:tgtFrame="_blank" w:history="1">
        <w:r w:rsidRPr="003F7F97">
          <w:rPr>
            <w:rStyle w:val="a8"/>
          </w:rPr>
          <w:t>newstorial.com</w:t>
        </w:r>
      </w:hyperlink>
    </w:p>
    <w:p w14:paraId="02DC4270" w14:textId="77777777" w:rsidR="00521F9E" w:rsidRDefault="00521F9E" w:rsidP="00521F9E">
      <w:r w:rsidRPr="00A80D06">
        <w:t>Предположим</w:t>
      </w:r>
      <w:r>
        <w:t xml:space="preserve">, </w:t>
      </w:r>
      <w:proofErr w:type="gramStart"/>
      <w:r>
        <w:t xml:space="preserve">что </w:t>
      </w:r>
      <w:r w:rsidRPr="00A80D06">
        <w:t xml:space="preserve"> нужн</w:t>
      </w:r>
      <w:r>
        <w:t>о</w:t>
      </w:r>
      <w:proofErr w:type="gramEnd"/>
      <w:r w:rsidRPr="00A80D06">
        <w:t xml:space="preserve"> </w:t>
      </w:r>
      <w:r>
        <w:t xml:space="preserve">еще один малый </w:t>
      </w:r>
      <w:proofErr w:type="gramStart"/>
      <w:r>
        <w:t>офис</w:t>
      </w:r>
      <w:r w:rsidRPr="0054013A">
        <w:t xml:space="preserve"> </w:t>
      </w:r>
      <w:r>
        <w:t xml:space="preserve"> подключить</w:t>
      </w:r>
      <w:proofErr w:type="gramEnd"/>
      <w:r>
        <w:t xml:space="preserve"> </w:t>
      </w:r>
      <w:proofErr w:type="gramStart"/>
      <w:r>
        <w:t>в  сеть</w:t>
      </w:r>
      <w:proofErr w:type="gramEnd"/>
      <w:r>
        <w:t xml:space="preserve">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</w:t>
      </w:r>
      <w:proofErr w:type="gramStart"/>
      <w:r>
        <w:t>будет  из</w:t>
      </w:r>
      <w:proofErr w:type="gramEnd"/>
      <w:r>
        <w:t xml:space="preserve">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</w:t>
      </w:r>
      <w:proofErr w:type="gramStart"/>
      <w:r w:rsidRPr="00A80D06">
        <w:t xml:space="preserve">( </w:t>
      </w:r>
      <w:r>
        <w:t>адрес</w:t>
      </w:r>
      <w:proofErr w:type="gramEnd"/>
      <w:r>
        <w:t xml:space="preserve">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proofErr w:type="gramStart"/>
      <w:r w:rsidRPr="006A5A24">
        <w:t>1</w:t>
      </w:r>
      <w:r w:rsidRPr="0054013A">
        <w:t xml:space="preserve"> </w:t>
      </w:r>
      <w:r w:rsidRPr="00A80D06">
        <w:t>)</w:t>
      </w:r>
      <w:proofErr w:type="gramEnd"/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80D06">
        <w:t>-1</w:t>
      </w:r>
      <w:proofErr w:type="gramStart"/>
      <w:r w:rsidRPr="00A80D06">
        <w:t xml:space="preserve">) </w:t>
      </w:r>
      <w:r w:rsidRPr="003F7F97">
        <w:t>,</w:t>
      </w:r>
      <w:proofErr w:type="gramEnd"/>
      <w:r w:rsidRPr="003F7F97">
        <w:t xml:space="preserve">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lang w:val="en-US"/>
        </w:rPr>
        <w:t>vesr</w:t>
      </w:r>
      <w:proofErr w:type="spellEnd"/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</w:t>
      </w:r>
      <w:proofErr w:type="gramStart"/>
      <w:r>
        <w:t>инициации ,</w:t>
      </w:r>
      <w:proofErr w:type="gramEnd"/>
      <w:r>
        <w:t xml:space="preserve"> как описано главе 2. «Настройка </w:t>
      </w:r>
      <w:proofErr w:type="gramStart"/>
      <w:r w:rsidRPr="00725084">
        <w:t>виртуально</w:t>
      </w:r>
      <w:r>
        <w:t>го  сервисного</w:t>
      </w:r>
      <w:proofErr w:type="gramEnd"/>
      <w:r>
        <w:t xml:space="preserve"> маршрутизатора </w:t>
      </w:r>
      <w:proofErr w:type="spellStart"/>
      <w:r>
        <w:rPr>
          <w:lang w:val="en-US"/>
        </w:rPr>
        <w:t>vESR</w:t>
      </w:r>
      <w:proofErr w:type="spellEnd"/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proofErr w:type="spellStart"/>
      <w:r w:rsidRPr="00F70DA6">
        <w:rPr>
          <w:lang w:val="en-US"/>
        </w:rPr>
        <w:t>vESR</w:t>
      </w:r>
      <w:proofErr w:type="spellEnd"/>
      <w:r>
        <w:t>»</w:t>
      </w:r>
      <w:r w:rsidRPr="00F70DA6">
        <w:t>.</w:t>
      </w:r>
    </w:p>
    <w:p w14:paraId="48460C46" w14:textId="77777777" w:rsidR="00521F9E" w:rsidRPr="00A642AB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-3 </w:t>
      </w:r>
      <w:r>
        <w:t xml:space="preserve">и затем виртуальный маршрутизатор домашнего офиса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-1. </w:t>
      </w:r>
    </w:p>
    <w:p w14:paraId="4251C028" w14:textId="77777777" w:rsidR="00521F9E" w:rsidRPr="00A31285" w:rsidRDefault="00521F9E" w:rsidP="00521F9E"/>
    <w:p w14:paraId="5545997E" w14:textId="77777777" w:rsidR="00521F9E" w:rsidRDefault="00521F9E" w:rsidP="00521F9E">
      <w:r w:rsidRPr="004E63A6">
        <w:rPr>
          <w:noProof/>
        </w:rPr>
        <w:drawing>
          <wp:inline distT="0" distB="0" distL="0" distR="0" wp14:anchorId="26DDC455" wp14:editId="24C1B810">
            <wp:extent cx="5940425" cy="3759200"/>
            <wp:effectExtent l="0" t="0" r="3175" b="0"/>
            <wp:docPr id="2116617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1761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643E" w14:textId="77777777" w:rsidR="00521F9E" w:rsidRDefault="00521F9E" w:rsidP="00521F9E">
      <w:r>
        <w:t>Рис.</w:t>
      </w:r>
    </w:p>
    <w:p w14:paraId="2AF886D3" w14:textId="77777777" w:rsidR="00521F9E" w:rsidRPr="00A01EB5" w:rsidRDefault="00521F9E" w:rsidP="00521F9E">
      <w:pPr>
        <w:pStyle w:val="a1"/>
      </w:pPr>
      <w:r>
        <w:t xml:space="preserve">Настройка центрального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E11C6">
        <w:t>:</w:t>
      </w:r>
      <w:r>
        <w:t xml:space="preserve"> </w:t>
      </w:r>
    </w:p>
    <w:p w14:paraId="1B592080" w14:textId="77777777" w:rsidR="00521F9E" w:rsidRDefault="00521F9E" w:rsidP="00521F9E">
      <w:r>
        <w:t>Дадим</w:t>
      </w:r>
      <w:r w:rsidRPr="00A01EB5">
        <w:t xml:space="preserve"> </w:t>
      </w:r>
      <w:r>
        <w:t xml:space="preserve">ему название, выключим </w:t>
      </w:r>
      <w:proofErr w:type="spellStart"/>
      <w:r>
        <w:t>мжсетевой</w:t>
      </w:r>
      <w:proofErr w:type="spellEnd"/>
      <w:r>
        <w:t xml:space="preserve">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proofErr w:type="spellStart"/>
      <w:r>
        <w:rPr>
          <w:lang w:val="en-US"/>
        </w:rPr>
        <w:t>gi</w:t>
      </w:r>
      <w:proofErr w:type="spellEnd"/>
      <w:r w:rsidRPr="00A01EB5">
        <w:t>1/0/1</w:t>
      </w:r>
      <w:r>
        <w:t>:</w:t>
      </w:r>
    </w:p>
    <w:p w14:paraId="45408BCB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hostname </w:t>
      </w: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</w:t>
      </w:r>
    </w:p>
    <w:p w14:paraId="583FB48D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(config)# exit</w:t>
      </w:r>
    </w:p>
    <w:p w14:paraId="1EFE5BD8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1/0/1</w:t>
      </w:r>
    </w:p>
    <w:p w14:paraId="37C81E32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"link2vesr-2"</w:t>
      </w:r>
    </w:p>
    <w:p w14:paraId="133B2DE6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6081DE06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521F9E">
      <w:r w:rsidRPr="006E11C6">
        <w:t>так же настроим второй интерфейс:</w:t>
      </w:r>
    </w:p>
    <w:p w14:paraId="53148536" w14:textId="77777777" w:rsidR="00521F9E" w:rsidRPr="006E11C6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</w:t>
      </w:r>
      <w:r w:rsidRPr="006E11C6">
        <w:rPr>
          <w:b/>
          <w:bCs/>
          <w:lang w:val="en-US"/>
        </w:rPr>
        <w:t>2</w:t>
      </w:r>
    </w:p>
    <w:p w14:paraId="554737E4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</w:t>
      </w:r>
      <w:r w:rsidRPr="006E11C6">
        <w:rPr>
          <w:b/>
          <w:bCs/>
          <w:lang w:val="en-US"/>
        </w:rPr>
        <w:t>3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521F9E">
      <w:pPr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45C80430" w14:textId="77777777" w:rsidR="00521F9E" w:rsidRDefault="00521F9E" w:rsidP="00521F9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521F9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7777777" w:rsidR="00521F9E" w:rsidRPr="00896766" w:rsidRDefault="00521F9E" w:rsidP="00521F9E">
      <w:pPr>
        <w:rPr>
          <w:lang w:val="en-US"/>
        </w:rPr>
      </w:pPr>
      <w:r w:rsidRPr="006E11C6">
        <w:t>Включим</w:t>
      </w:r>
      <w:r w:rsidRPr="00896766">
        <w:rPr>
          <w:lang w:val="en-US"/>
        </w:rPr>
        <w:t xml:space="preserve"> </w:t>
      </w:r>
      <w:proofErr w:type="gramStart"/>
      <w:r w:rsidRPr="006E11C6">
        <w:t>маршрутизацию</w:t>
      </w:r>
      <w:r w:rsidRPr="00896766">
        <w:rPr>
          <w:lang w:val="en-US"/>
        </w:rPr>
        <w:t xml:space="preserve"> :</w:t>
      </w:r>
      <w:proofErr w:type="gramEnd"/>
    </w:p>
    <w:p w14:paraId="76287DD8" w14:textId="77777777" w:rsidR="00521F9E" w:rsidRPr="006E11C6" w:rsidRDefault="00521F9E" w:rsidP="00521F9E">
      <w:pPr>
        <w:rPr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proofErr w:type="spellStart"/>
      <w:r w:rsidRPr="006E11C6">
        <w:rPr>
          <w:lang w:val="en-US"/>
        </w:rPr>
        <w:t>ip</w:t>
      </w:r>
      <w:proofErr w:type="spellEnd"/>
      <w:r w:rsidRPr="006E11C6">
        <w:rPr>
          <w:lang w:val="en-US"/>
        </w:rPr>
        <w:t xml:space="preserve"> route 10.10.10.0/24 interface </w:t>
      </w:r>
      <w:proofErr w:type="spellStart"/>
      <w:r w:rsidRPr="006E11C6">
        <w:rPr>
          <w:lang w:val="en-US"/>
        </w:rPr>
        <w:t>gigabitethernet</w:t>
      </w:r>
      <w:proofErr w:type="spellEnd"/>
      <w:r w:rsidRPr="006E11C6">
        <w:rPr>
          <w:lang w:val="en-US"/>
        </w:rPr>
        <w:t xml:space="preserve"> 1/0/2</w:t>
      </w:r>
    </w:p>
    <w:p w14:paraId="0A70B684" w14:textId="77777777" w:rsidR="00521F9E" w:rsidRPr="00D97A16" w:rsidRDefault="00521F9E" w:rsidP="00521F9E">
      <w:pPr>
        <w:rPr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proofErr w:type="spellStart"/>
      <w:r w:rsidRPr="006E11C6">
        <w:rPr>
          <w:lang w:val="en-US"/>
        </w:rPr>
        <w:t>ip</w:t>
      </w:r>
      <w:proofErr w:type="spellEnd"/>
      <w:r w:rsidRPr="006E11C6">
        <w:rPr>
          <w:lang w:val="en-US"/>
        </w:rPr>
        <w:t xml:space="preserve"> route 10.10.20.0/24 interface </w:t>
      </w:r>
      <w:proofErr w:type="spellStart"/>
      <w:r w:rsidRPr="006E11C6">
        <w:rPr>
          <w:lang w:val="en-US"/>
        </w:rPr>
        <w:t>gigabitethernet</w:t>
      </w:r>
      <w:proofErr w:type="spellEnd"/>
      <w:r w:rsidRPr="006E11C6">
        <w:rPr>
          <w:lang w:val="en-US"/>
        </w:rPr>
        <w:t xml:space="preserve"> 1/0/3</w:t>
      </w:r>
    </w:p>
    <w:p w14:paraId="2116A0ED" w14:textId="77777777" w:rsidR="00521F9E" w:rsidRPr="00D97A16" w:rsidRDefault="00521F9E" w:rsidP="00521F9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521F9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326C974F" w14:textId="77777777" w:rsidR="00521F9E" w:rsidRDefault="00521F9E" w:rsidP="00521F9E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0AF57F1B" w14:textId="77777777" w:rsidR="00521F9E" w:rsidRPr="00896766" w:rsidRDefault="00521F9E" w:rsidP="00521F9E">
      <w:pPr>
        <w:rPr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exit</w:t>
      </w:r>
    </w:p>
    <w:p w14:paraId="0719D447" w14:textId="77777777" w:rsidR="00521F9E" w:rsidRPr="006E11C6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Поэтому </w:t>
      </w:r>
      <w:proofErr w:type="spellStart"/>
      <w:r w:rsidRPr="006E11C6">
        <w:t>мэжсетевой</w:t>
      </w:r>
      <w:proofErr w:type="spellEnd"/>
      <w:r w:rsidRPr="006E11C6">
        <w:t xml:space="preserve"> экран на обоих интерфейсах отключен.</w:t>
      </w:r>
    </w:p>
    <w:p w14:paraId="04F15461" w14:textId="77777777" w:rsidR="00521F9E" w:rsidRPr="006E11C6" w:rsidRDefault="00521F9E" w:rsidP="00521F9E">
      <w:r w:rsidRPr="006E11C6">
        <w:t xml:space="preserve">На этом настройка центрального </w:t>
      </w:r>
      <w:proofErr w:type="spellStart"/>
      <w:r w:rsidRPr="006E11C6">
        <w:t>виртального</w:t>
      </w:r>
      <w:proofErr w:type="spellEnd"/>
      <w:r w:rsidRPr="006E11C6">
        <w:t xml:space="preserve"> маршрутизатора завершена.</w:t>
      </w:r>
    </w:p>
    <w:p w14:paraId="393EC3A3" w14:textId="77777777" w:rsidR="00521F9E" w:rsidRPr="006E11C6" w:rsidRDefault="00521F9E" w:rsidP="00521F9E">
      <w:r w:rsidRPr="006E11C6">
        <w:t xml:space="preserve">Настройка виртуального маршрутизатора </w:t>
      </w:r>
      <w:proofErr w:type="spellStart"/>
      <w:r w:rsidRPr="006E11C6">
        <w:rPr>
          <w:lang w:val="en-US"/>
        </w:rPr>
        <w:t>vesr</w:t>
      </w:r>
      <w:proofErr w:type="spellEnd"/>
      <w:r w:rsidRPr="006E11C6">
        <w:t>-1 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Pr="003F7F97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44A4194B" w14:textId="77777777" w:rsidR="00521F9E" w:rsidRPr="003F7F97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exit</w:t>
      </w:r>
    </w:p>
    <w:p w14:paraId="666B2F15" w14:textId="77777777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77777777" w:rsidR="00521F9E" w:rsidRPr="003F7F97" w:rsidRDefault="00521F9E" w:rsidP="00521F9E">
      <w:pPr>
        <w:numPr>
          <w:ilvl w:val="0"/>
          <w:numId w:val="68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сети;</w:t>
      </w:r>
    </w:p>
    <w:p w14:paraId="6CF0F3C5" w14:textId="77777777" w:rsidR="00521F9E" w:rsidRPr="003F7F97" w:rsidRDefault="00521F9E" w:rsidP="00521F9E">
      <w:pPr>
        <w:numPr>
          <w:ilvl w:val="0"/>
          <w:numId w:val="68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сети;</w:t>
      </w:r>
    </w:p>
    <w:p w14:paraId="72C4D023" w14:textId="77777777" w:rsidR="00521F9E" w:rsidRPr="00EA59F3" w:rsidRDefault="00521F9E" w:rsidP="00521F9E">
      <w:pPr>
        <w:numPr>
          <w:ilvl w:val="0"/>
          <w:numId w:val="68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портов.</w:t>
      </w:r>
    </w:p>
    <w:p w14:paraId="0371CD6C" w14:textId="77777777" w:rsidR="00521F9E" w:rsidRPr="00EA59F3" w:rsidRDefault="00521F9E" w:rsidP="00521F9E">
      <w:pPr>
        <w:numPr>
          <w:ilvl w:val="0"/>
          <w:numId w:val="68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3FE261B4" w14:textId="77777777" w:rsidR="00521F9E" w:rsidRPr="003F7F97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6.</w:t>
      </w:r>
      <w:r w:rsidRPr="003F7F97">
        <w:rPr>
          <w:b/>
          <w:bCs/>
          <w:lang w:val="en-US"/>
        </w:rPr>
        <w:t>1.</w:t>
      </w:r>
      <w:r w:rsidRPr="00FC73C8">
        <w:rPr>
          <w:b/>
          <w:bCs/>
          <w:lang w:val="en-US"/>
        </w:rPr>
        <w:t>3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(config-object-group-network)# exit</w:t>
      </w:r>
    </w:p>
    <w:p w14:paraId="6ACB1C71" w14:textId="77777777" w:rsidR="00521F9E" w:rsidRPr="003F7F97" w:rsidRDefault="00521F9E" w:rsidP="00521F9E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0D0F0407" w14:textId="77777777" w:rsidR="00521F9E" w:rsidRPr="003F7F97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proofErr w:type="gram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Pr="00FC73C8">
        <w:rPr>
          <w:b/>
          <w:bCs/>
          <w:lang w:val="en-US"/>
        </w:rPr>
        <w:t>3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exit</w:t>
      </w:r>
    </w:p>
    <w:p w14:paraId="141A4674" w14:textId="77777777" w:rsidR="00521F9E" w:rsidRPr="003F7F97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 адресу и порту назначения (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destination-address</w:t>
      </w:r>
      <w:proofErr w:type="spellEnd"/>
      <w:r w:rsidRPr="003F7F97">
        <w:t xml:space="preserve">, 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destination-port</w:t>
      </w:r>
      <w:proofErr w:type="spellEnd"/>
      <w:r w:rsidRPr="003F7F97">
        <w:t xml:space="preserve">) и по протоколу. </w:t>
      </w:r>
      <w:proofErr w:type="gramStart"/>
      <w:r w:rsidRPr="003F7F97">
        <w:t>Кроме этого</w:t>
      </w:r>
      <w:proofErr w:type="gramEnd"/>
      <w:r w:rsidRPr="003F7F97"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t>action</w:t>
      </w:r>
      <w:proofErr w:type="spellEnd"/>
      <w:r w:rsidRPr="003F7F97">
        <w:t xml:space="preserve"> </w:t>
      </w:r>
      <w:proofErr w:type="spellStart"/>
      <w:r w:rsidRPr="003F7F97">
        <w:t>destination-nat</w:t>
      </w:r>
      <w:proofErr w:type="spellEnd"/>
      <w:r w:rsidRPr="003F7F97">
        <w:t>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4F0D95AC" w14:textId="77777777" w:rsidR="00521F9E" w:rsidRPr="003F7F97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rule 1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destination-address </w:t>
      </w:r>
      <w:r>
        <w:rPr>
          <w:b/>
          <w:bCs/>
          <w:lang w:val="en-US"/>
        </w:rPr>
        <w:t>object-group WAN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protocol </w:t>
      </w:r>
      <w:proofErr w:type="spellStart"/>
      <w:r w:rsidRPr="003F7F97">
        <w:rPr>
          <w:b/>
          <w:bCs/>
          <w:lang w:val="en-US"/>
        </w:rPr>
        <w:t>tcp</w:t>
      </w:r>
      <w:proofErr w:type="spellEnd"/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action destination-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pool SERVER_POOL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enable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exit</w:t>
      </w:r>
    </w:p>
    <w:p w14:paraId="5733D6E7" w14:textId="77777777" w:rsidR="00521F9E" w:rsidRPr="003F7F97" w:rsidRDefault="00521F9E" w:rsidP="00521F9E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7AC83993" w14:textId="77777777" w:rsidR="00521F9E" w:rsidRPr="003F7F97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zone-pair UNTRUST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(config-zone-pair)# rule 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(config-zone-rule)# match source-address any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(config-zone-rule)# match destination-address </w:t>
      </w:r>
      <w:proofErr w:type="spellStart"/>
      <w:r>
        <w:rPr>
          <w:b/>
          <w:bCs/>
          <w:lang w:val="en-US"/>
        </w:rPr>
        <w:t>objct</w:t>
      </w:r>
      <w:proofErr w:type="spellEnd"/>
      <w:r>
        <w:rPr>
          <w:b/>
          <w:bCs/>
          <w:lang w:val="en-US"/>
        </w:rPr>
        <w:t xml:space="preserve">-group </w:t>
      </w:r>
      <w:r w:rsidRPr="003F7F97">
        <w:rPr>
          <w:b/>
          <w:bCs/>
          <w:lang w:val="en-US"/>
        </w:rPr>
        <w:t>SERVER_IP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(config-zone-rule)# match protocol any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(config-zone-rule)# match destination-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(config-zone-rule)# action permit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(config-zone-rule)# enable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(config-zone-rule)#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(config-zone-pair)#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exit</w:t>
      </w:r>
    </w:p>
    <w:p w14:paraId="6E55BE8D" w14:textId="77777777" w:rsidR="00521F9E" w:rsidRPr="003F7F97" w:rsidRDefault="00521F9E" w:rsidP="00521F9E">
      <w:r w:rsidRPr="003F7F97">
        <w:t>Изменения конфигурации вступят в действие после применения:</w:t>
      </w:r>
    </w:p>
    <w:p w14:paraId="6A7C14B1" w14:textId="77777777" w:rsidR="00521F9E" w:rsidRPr="003F7F97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commit</w:t>
      </w:r>
      <w:r w:rsidRPr="003F7F97">
        <w:rPr>
          <w:b/>
          <w:bCs/>
          <w:lang w:val="en-US"/>
        </w:rPr>
        <w:br/>
        <w:t>Configuration has been successfully committed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# confirm</w:t>
      </w:r>
      <w:r w:rsidRPr="003F7F97">
        <w:rPr>
          <w:b/>
          <w:bCs/>
          <w:lang w:val="en-US"/>
        </w:rPr>
        <w:br/>
        <w:t>Configuration has been successfully confirmed</w:t>
      </w:r>
    </w:p>
    <w:p w14:paraId="3532B2AD" w14:textId="77777777" w:rsidR="00521F9E" w:rsidRPr="003F7F97" w:rsidRDefault="00521F9E" w:rsidP="00521F9E">
      <w:r w:rsidRPr="003F7F97">
        <w:t>Произведенные настройки можно посмотреть с помощью команд:</w:t>
      </w:r>
    </w:p>
    <w:p w14:paraId="74FD71A8" w14:textId="77777777" w:rsidR="00521F9E" w:rsidRPr="003F7F97" w:rsidRDefault="00521F9E" w:rsidP="00521F9E">
      <w:pPr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# show 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 pools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# show 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 rulesets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# show 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proxy-</w:t>
      </w:r>
      <w:proofErr w:type="spellStart"/>
      <w:r w:rsidRPr="003F7F97">
        <w:rPr>
          <w:b/>
          <w:bCs/>
          <w:lang w:val="en-US"/>
        </w:rPr>
        <w:t>arp</w:t>
      </w:r>
      <w:proofErr w:type="spellEnd"/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# show 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translations</w:t>
      </w:r>
    </w:p>
    <w:p w14:paraId="39FE3FEE" w14:textId="77777777" w:rsidR="00521F9E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proofErr w:type="spellStart"/>
      <w:r>
        <w:rPr>
          <w:lang w:val="en-US"/>
        </w:rPr>
        <w:t>MicroCoreLinux</w:t>
      </w:r>
      <w:proofErr w:type="spellEnd"/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69E757B6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vesr</w:t>
      </w:r>
      <w:proofErr w:type="spellEnd"/>
      <w:r w:rsidRPr="00BE0925">
        <w:rPr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gns3@10.10.10.2's </w:t>
      </w:r>
      <w:proofErr w:type="gramStart"/>
      <w:r w:rsidRPr="00BE0925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4E057813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 ( '&gt;')</w:t>
      </w:r>
    </w:p>
    <w:p w14:paraId="42DC3E01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</w:t>
      </w:r>
      <w:proofErr w:type="gramStart"/>
      <w:r w:rsidRPr="00BE0925">
        <w:rPr>
          <w:b/>
          <w:bCs/>
          <w:lang w:val="en-US"/>
        </w:rPr>
        <w:t xml:space="preserve">\)   </w:t>
      </w:r>
      <w:proofErr w:type="gramEnd"/>
      <w:r w:rsidRPr="00BE0925">
        <w:rPr>
          <w:b/>
          <w:bCs/>
          <w:lang w:val="en-US"/>
        </w:rPr>
        <w:t xml:space="preserve">        </w:t>
      </w:r>
      <w:hyperlink r:id="rId118" w:history="1">
        <w:r w:rsidRPr="00BE0925">
          <w:rPr>
            <w:rStyle w:val="a8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 xml:space="preserve">$ </w:t>
      </w:r>
      <w:proofErr w:type="spellStart"/>
      <w:r w:rsidRPr="00BE0925">
        <w:rPr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>$ ls -al</w:t>
      </w:r>
    </w:p>
    <w:p w14:paraId="016C40D0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b/>
          <w:bCs/>
          <w:lang w:val="en-US"/>
        </w:rPr>
        <w:t>09:16 .</w:t>
      </w:r>
      <w:proofErr w:type="gramEnd"/>
      <w:r w:rsidRPr="00BE0925">
        <w:rPr>
          <w:b/>
          <w:bCs/>
          <w:lang w:val="en-US"/>
        </w:rPr>
        <w:t>/</w:t>
      </w:r>
    </w:p>
    <w:p w14:paraId="45AA1C11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drwxrwxr</w:t>
      </w:r>
      <w:proofErr w:type="spellEnd"/>
      <w:r w:rsidRPr="00BE0925">
        <w:rPr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2015</w:t>
      </w:r>
      <w:proofErr w:type="gramStart"/>
      <w:r w:rsidRPr="00BE0925">
        <w:rPr>
          <w:b/>
          <w:bCs/>
          <w:lang w:val="en-US"/>
        </w:rPr>
        <w:t xml:space="preserve"> ..</w:t>
      </w:r>
      <w:proofErr w:type="gramEnd"/>
      <w:r w:rsidRPr="00BE0925">
        <w:rPr>
          <w:b/>
          <w:bCs/>
          <w:lang w:val="en-US"/>
        </w:rPr>
        <w:t>/</w:t>
      </w:r>
    </w:p>
    <w:p w14:paraId="2A0387CA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b/>
          <w:bCs/>
          <w:lang w:val="en-US"/>
        </w:rPr>
        <w:t>09:39 .</w:t>
      </w:r>
      <w:proofErr w:type="spellStart"/>
      <w:r w:rsidRPr="00BE0925">
        <w:rPr>
          <w:b/>
          <w:bCs/>
          <w:lang w:val="en-US"/>
        </w:rPr>
        <w:t>ash</w:t>
      </w:r>
      <w:proofErr w:type="gramEnd"/>
      <w:r w:rsidRPr="00BE0925">
        <w:rPr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</w:t>
      </w:r>
      <w:proofErr w:type="spellStart"/>
      <w:r w:rsidRPr="00BE0925">
        <w:rPr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b/>
          <w:bCs/>
          <w:lang w:val="en-US"/>
        </w:rPr>
        <w:t>09:16 .local</w:t>
      </w:r>
      <w:proofErr w:type="gramEnd"/>
      <w:r w:rsidRPr="00BE0925">
        <w:rPr>
          <w:b/>
          <w:bCs/>
          <w:lang w:val="en-US"/>
        </w:rPr>
        <w:t>/</w:t>
      </w:r>
    </w:p>
    <w:p w14:paraId="3090A6F2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521F9E">
      <w:pPr>
        <w:shd w:val="clear" w:color="auto" w:fill="D0CECE" w:themeFill="background2" w:themeFillShade="E6"/>
      </w:pPr>
      <w:proofErr w:type="spellStart"/>
      <w:r w:rsidRPr="00BE0925">
        <w:rPr>
          <w:b/>
          <w:bCs/>
          <w:lang w:val="en-US"/>
        </w:rPr>
        <w:t>gns</w:t>
      </w:r>
      <w:proofErr w:type="spellEnd"/>
      <w:r w:rsidRPr="00BE0925">
        <w:rPr>
          <w:b/>
          <w:bCs/>
        </w:rPr>
        <w:t>3@</w:t>
      </w:r>
      <w:proofErr w:type="gramStart"/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</w:t>
      </w:r>
      <w:proofErr w:type="gramEnd"/>
      <w:r w:rsidRPr="00BE0925">
        <w:rPr>
          <w:b/>
          <w:bCs/>
        </w:rPr>
        <w:t>$</w:t>
      </w:r>
    </w:p>
    <w:p w14:paraId="0D66D1AB" w14:textId="77777777" w:rsidR="00521F9E" w:rsidRDefault="00521F9E" w:rsidP="00521F9E">
      <w:r>
        <w:t>Проверяем настройки и трансляцию:</w:t>
      </w:r>
    </w:p>
    <w:p w14:paraId="3C863702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tcp</w:t>
      </w:r>
      <w:proofErr w:type="spellEnd"/>
      <w:r w:rsidRPr="00BE0925">
        <w:rPr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udp</w:t>
      </w:r>
      <w:proofErr w:type="spellEnd"/>
      <w:r w:rsidRPr="00BE0925">
        <w:rPr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77777777" w:rsidR="00521F9E" w:rsidRPr="00521F9E" w:rsidRDefault="00521F9E" w:rsidP="00521F9E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BE0925">
        <w:t xml:space="preserve">-1 </w:t>
      </w:r>
      <w:r>
        <w:t xml:space="preserve">и маршрутизация на </w:t>
      </w:r>
      <w:proofErr w:type="spellStart"/>
      <w:r>
        <w:rPr>
          <w:lang w:val="en-US"/>
        </w:rPr>
        <w:t>vesr</w:t>
      </w:r>
      <w:proofErr w:type="spellEnd"/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t>шаги</w:t>
      </w:r>
      <w:proofErr w:type="gramEnd"/>
      <w:r>
        <w:t xml:space="preserve"> описанные в предыдущих главах применив их к новому малому офису. </w:t>
      </w:r>
    </w:p>
    <w:p w14:paraId="55B7A5C1" w14:textId="77777777" w:rsidR="00521F9E" w:rsidRDefault="00521F9E" w:rsidP="00521F9E">
      <w:r w:rsidRPr="004D1C72">
        <w:t xml:space="preserve">Переходим к настройке удаленного офиса с виртуальным маршрутизатором vesr-2.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t>vesr-Odin</w:t>
      </w:r>
      <w:proofErr w:type="spellEnd"/>
      <w:r w:rsidRPr="004D1C72">
        <w:t xml:space="preserve"> с IP адресом 10.10.20.1. Следовательно, назначим </w:t>
      </w:r>
      <w:proofErr w:type="gramStart"/>
      <w:r w:rsidRPr="004D1C72">
        <w:t>IP  адрес</w:t>
      </w:r>
      <w:proofErr w:type="gramEnd"/>
      <w:r w:rsidRPr="004D1C72">
        <w:t xml:space="preserve"> 10.10.20.2 интерфейсу Gi1/0/1 виртуального маршрутизатора vesr-2 не забыв создать зоны контроля:</w:t>
      </w:r>
    </w:p>
    <w:p w14:paraId="015EBC47" w14:textId="77777777" w:rsidR="00521F9E" w:rsidRPr="00521F9E" w:rsidRDefault="00521F9E" w:rsidP="00521F9E"/>
    <w:p w14:paraId="2A69972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vesr-2#config</w:t>
      </w:r>
    </w:p>
    <w:p w14:paraId="2FD7B4B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UNTRUST</w:t>
      </w:r>
    </w:p>
    <w:p w14:paraId="013BB84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>exit</w:t>
      </w:r>
    </w:p>
    <w:p w14:paraId="6B18CF3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31D3917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>exit</w:t>
      </w:r>
    </w:p>
    <w:p w14:paraId="1C8093AB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security zone TRUST</w:t>
      </w:r>
    </w:p>
    <w:p w14:paraId="0BADD04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vesr-2(config-security-</w:t>
      </w:r>
      <w:proofErr w:type="gramStart"/>
      <w:r w:rsidRPr="00C85D29">
        <w:rPr>
          <w:b/>
          <w:bCs/>
          <w:lang w:val="en-US"/>
        </w:rPr>
        <w:t>zone)#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261B0BE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76A38E6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description UPLINK</w:t>
      </w:r>
    </w:p>
    <w:p w14:paraId="7B9AF32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10.10.20.2/24</w:t>
      </w:r>
    </w:p>
    <w:p w14:paraId="027056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security-zone UNTRUST</w:t>
      </w:r>
    </w:p>
    <w:p w14:paraId="2AAC788F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3599C79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int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678ABAD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description LAN2</w:t>
      </w:r>
    </w:p>
    <w:p w14:paraId="502E421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address 172.16.2.1/24</w:t>
      </w:r>
    </w:p>
    <w:p w14:paraId="19AA357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security-zone TRUST</w:t>
      </w:r>
    </w:p>
    <w:p w14:paraId="31D2BAAD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vesr-2(config-if-</w:t>
      </w:r>
      <w:proofErr w:type="spellStart"/>
      <w:proofErr w:type="gramStart"/>
      <w:r w:rsidRPr="00C85D29">
        <w:rPr>
          <w:b/>
          <w:bCs/>
          <w:lang w:val="en-US"/>
        </w:rPr>
        <w:t>gi</w:t>
      </w:r>
      <w:proofErr w:type="spellEnd"/>
      <w:r w:rsidRPr="00C85D29">
        <w:rPr>
          <w:b/>
          <w:bCs/>
          <w:lang w:val="en-US"/>
        </w:rPr>
        <w:t>)#</w:t>
      </w:r>
      <w:proofErr w:type="gramEnd"/>
      <w:r w:rsidRPr="00C85D29">
        <w:rPr>
          <w:b/>
          <w:bCs/>
          <w:lang w:val="en-US"/>
        </w:rPr>
        <w:t xml:space="preserve"> exit</w:t>
      </w:r>
    </w:p>
    <w:p w14:paraId="7C50568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</w:t>
      </w:r>
      <w:r w:rsidRPr="00521F9E">
        <w:rPr>
          <w:b/>
          <w:bCs/>
          <w:lang w:val="en-US"/>
        </w:rPr>
        <w:t>-2#</w:t>
      </w:r>
      <w:r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commit</w:t>
      </w:r>
    </w:p>
    <w:p w14:paraId="3C360BD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vesr-2(config)#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confirm</w:t>
      </w:r>
    </w:p>
    <w:p w14:paraId="0396BF9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vesr-2(config)# do </w:t>
      </w:r>
      <w:proofErr w:type="spellStart"/>
      <w:r w:rsidRPr="00C85D29">
        <w:rPr>
          <w:b/>
          <w:bCs/>
          <w:lang w:val="en-US"/>
        </w:rPr>
        <w:t>sh</w:t>
      </w:r>
      <w:proofErr w:type="spellEnd"/>
      <w:r w:rsidRPr="00C85D29">
        <w:rPr>
          <w:b/>
          <w:bCs/>
          <w:lang w:val="en-US"/>
        </w:rPr>
        <w:t xml:space="preserve"> </w:t>
      </w:r>
      <w:proofErr w:type="spellStart"/>
      <w:r w:rsidRPr="00C85D29">
        <w:rPr>
          <w:b/>
          <w:bCs/>
          <w:lang w:val="en-US"/>
        </w:rPr>
        <w:t>ip</w:t>
      </w:r>
      <w:proofErr w:type="spellEnd"/>
      <w:r w:rsidRPr="00C85D29">
        <w:rPr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637927D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C85D29">
        <w:rPr>
          <w:b/>
          <w:bCs/>
          <w:lang w:val="en-US"/>
        </w:rPr>
        <w:t>vesr</w:t>
      </w:r>
      <w:proofErr w:type="spellEnd"/>
      <w:r w:rsidRPr="00C85D29">
        <w:rPr>
          <w:b/>
          <w:bCs/>
        </w:rPr>
        <w:t>-2(</w:t>
      </w:r>
      <w:r w:rsidRPr="00C85D29">
        <w:rPr>
          <w:b/>
          <w:bCs/>
          <w:lang w:val="en-US"/>
        </w:rPr>
        <w:t>config</w:t>
      </w:r>
      <w:r w:rsidRPr="00C85D29">
        <w:rPr>
          <w:b/>
          <w:bCs/>
        </w:rPr>
        <w:t>)#</w:t>
      </w:r>
    </w:p>
    <w:p w14:paraId="39FB4F55" w14:textId="77777777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proofErr w:type="spellStart"/>
      <w:r>
        <w:rPr>
          <w:lang w:val="en-US"/>
        </w:rPr>
        <w:t>MicroCoreLinux</w:t>
      </w:r>
      <w:proofErr w:type="spellEnd"/>
      <w:r w:rsidRPr="00C85D29">
        <w:t xml:space="preserve">6.4-2. </w:t>
      </w:r>
      <w:r>
        <w:t xml:space="preserve">Сделаем на виртуальном маршрутизаторе </w:t>
      </w:r>
      <w:proofErr w:type="spellStart"/>
      <w:r>
        <w:rPr>
          <w:lang w:val="en-US"/>
        </w:rPr>
        <w:t>vesr</w:t>
      </w:r>
      <w:proofErr w:type="spellEnd"/>
      <w:r w:rsidRPr="00C85D29">
        <w:t xml:space="preserve">-2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ip</w:t>
      </w:r>
      <w:proofErr w:type="spellEnd"/>
      <w:r w:rsidRPr="00597416">
        <w:rPr>
          <w:b/>
          <w:bCs/>
          <w:lang w:val="en-US"/>
        </w:rPr>
        <w:t xml:space="preserve"> 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-server pool LAN2</w:t>
      </w:r>
    </w:p>
    <w:p w14:paraId="4019CC7E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network 172.16.2.0/24</w:t>
      </w:r>
    </w:p>
    <w:p w14:paraId="38C6C2EF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default-lease-time 3:00:00</w:t>
      </w:r>
    </w:p>
    <w:p w14:paraId="3C31176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address-range 172.16.2.1-172.16.2.254</w:t>
      </w:r>
    </w:p>
    <w:p w14:paraId="425B965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excluded-address-range 172.16.2.1</w:t>
      </w:r>
    </w:p>
    <w:p w14:paraId="4EA2A1B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excluded-address-range 172.16.2.254</w:t>
      </w:r>
    </w:p>
    <w:p w14:paraId="50224F08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default-router 172.16.2.1</w:t>
      </w:r>
    </w:p>
    <w:p w14:paraId="4F3EBB2D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</w:t>
      </w:r>
      <w:proofErr w:type="spellStart"/>
      <w:r w:rsidRPr="00597416">
        <w:rPr>
          <w:b/>
          <w:bCs/>
          <w:lang w:val="en-US"/>
        </w:rPr>
        <w:t>dns</w:t>
      </w:r>
      <w:proofErr w:type="spellEnd"/>
      <w:r w:rsidRPr="00597416">
        <w:rPr>
          <w:b/>
          <w:bCs/>
          <w:lang w:val="en-US"/>
        </w:rPr>
        <w:t>-server 77.88.8.8</w:t>
      </w:r>
    </w:p>
    <w:p w14:paraId="349F7BF3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vesr-2(config-</w:t>
      </w:r>
      <w:proofErr w:type="spellStart"/>
      <w:r w:rsidRPr="00597416">
        <w:rPr>
          <w:b/>
          <w:bCs/>
          <w:lang w:val="en-US"/>
        </w:rPr>
        <w:t>dhcp</w:t>
      </w:r>
      <w:proofErr w:type="spellEnd"/>
      <w:r w:rsidRPr="00597416">
        <w:rPr>
          <w:b/>
          <w:bCs/>
          <w:lang w:val="en-US"/>
        </w:rPr>
        <w:t>-</w:t>
      </w:r>
      <w:proofErr w:type="gramStart"/>
      <w:r w:rsidRPr="00597416">
        <w:rPr>
          <w:b/>
          <w:bCs/>
          <w:lang w:val="en-US"/>
        </w:rPr>
        <w:t>server)#</w:t>
      </w:r>
      <w:proofErr w:type="gramEnd"/>
      <w:r w:rsidRPr="00597416">
        <w:rPr>
          <w:b/>
          <w:bCs/>
          <w:lang w:val="en-US"/>
        </w:rPr>
        <w:t xml:space="preserve"> exit</w:t>
      </w:r>
    </w:p>
    <w:p w14:paraId="6562E182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vesr-2(config)#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commit</w:t>
      </w:r>
    </w:p>
    <w:p w14:paraId="61B7CB8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vesr-2(config)# </w:t>
      </w:r>
      <w:proofErr w:type="spellStart"/>
      <w:r w:rsidRPr="00597416">
        <w:rPr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confirm</w:t>
      </w:r>
    </w:p>
    <w:p w14:paraId="328EC1E1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597416">
        <w:rPr>
          <w:b/>
          <w:bCs/>
        </w:rPr>
        <w:t>vesr-2(</w:t>
      </w:r>
      <w:proofErr w:type="spellStart"/>
      <w:r w:rsidRPr="00597416">
        <w:rPr>
          <w:b/>
          <w:bCs/>
        </w:rPr>
        <w:t>config</w:t>
      </w:r>
      <w:proofErr w:type="spellEnd"/>
      <w:r w:rsidRPr="00597416">
        <w:rPr>
          <w:b/>
          <w:bCs/>
        </w:rPr>
        <w:t>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7BCE269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 xml:space="preserve">vesr-2(config)# object-group service </w:t>
      </w:r>
      <w:proofErr w:type="spellStart"/>
      <w:r w:rsidRPr="00207826">
        <w:rPr>
          <w:b/>
          <w:bCs/>
          <w:lang w:val="en-US"/>
        </w:rPr>
        <w:t>dhcp_service</w:t>
      </w:r>
      <w:proofErr w:type="spellEnd"/>
    </w:p>
    <w:p w14:paraId="2EABC7C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  port-range 68</w:t>
      </w:r>
    </w:p>
    <w:p w14:paraId="0F1BCB14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384A7111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</w:t>
      </w:r>
      <w:proofErr w:type="gramStart"/>
      <w:r w:rsidRPr="00207826">
        <w:rPr>
          <w:b/>
          <w:bCs/>
          <w:lang w:val="en-US"/>
        </w:rPr>
        <w:t>#  object</w:t>
      </w:r>
      <w:proofErr w:type="gramEnd"/>
      <w:r w:rsidRPr="00207826">
        <w:rPr>
          <w:b/>
          <w:bCs/>
          <w:lang w:val="en-US"/>
        </w:rPr>
        <w:t xml:space="preserve">-group service </w:t>
      </w:r>
      <w:proofErr w:type="spellStart"/>
      <w:r w:rsidRPr="00207826">
        <w:rPr>
          <w:b/>
          <w:bCs/>
          <w:lang w:val="en-US"/>
        </w:rPr>
        <w:t>dhcp_client</w:t>
      </w:r>
      <w:proofErr w:type="spellEnd"/>
    </w:p>
    <w:p w14:paraId="1AE078D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   port-range 68</w:t>
      </w:r>
    </w:p>
    <w:p w14:paraId="3089680A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service)#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207826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207826">
        <w:rPr>
          <w:b/>
          <w:bCs/>
          <w:lang w:val="en-US"/>
        </w:rPr>
        <w:t>config</w:t>
      </w:r>
      <w:r w:rsidRPr="00521F9E">
        <w:rPr>
          <w:b/>
          <w:bCs/>
        </w:rPr>
        <w:t xml:space="preserve">)# </w:t>
      </w:r>
      <w:r w:rsidRPr="00207826">
        <w:rPr>
          <w:b/>
          <w:bCs/>
          <w:lang w:val="en-US"/>
        </w:rPr>
        <w:t>object</w:t>
      </w:r>
      <w:r w:rsidRPr="00521F9E">
        <w:rPr>
          <w:b/>
          <w:bCs/>
        </w:rPr>
        <w:t>-</w:t>
      </w:r>
      <w:r w:rsidRPr="00207826">
        <w:rPr>
          <w:b/>
          <w:bCs/>
          <w:lang w:val="en-US"/>
        </w:rPr>
        <w:t>group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network</w:t>
      </w:r>
      <w:r w:rsidRPr="00521F9E">
        <w:rPr>
          <w:b/>
          <w:bCs/>
        </w:rPr>
        <w:t xml:space="preserve"> </w:t>
      </w:r>
      <w:r w:rsidRPr="00207826">
        <w:rPr>
          <w:b/>
          <w:bCs/>
          <w:lang w:val="en-US"/>
        </w:rPr>
        <w:t>GATEWAY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TO</w:t>
      </w:r>
      <w:r w:rsidRPr="00521F9E">
        <w:rPr>
          <w:b/>
          <w:bCs/>
        </w:rPr>
        <w:t>_</w:t>
      </w:r>
      <w:r w:rsidRPr="00207826">
        <w:rPr>
          <w:b/>
          <w:bCs/>
          <w:lang w:val="en-US"/>
        </w:rPr>
        <w:t>LAN</w:t>
      </w:r>
    </w:p>
    <w:p w14:paraId="275A6FBF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</w:t>
      </w:r>
    </w:p>
    <w:p w14:paraId="537DC269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1A980FB0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LAN_NETWORK</w:t>
      </w:r>
    </w:p>
    <w:p w14:paraId="569E88B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 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172.16.2.1-172.16.2.254</w:t>
      </w:r>
    </w:p>
    <w:p w14:paraId="1AF07E2C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17252AB7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vesr-2(config)# object-group network WAN</w:t>
      </w:r>
    </w:p>
    <w:p w14:paraId="07E461F6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</w:t>
      </w:r>
      <w:proofErr w:type="spellStart"/>
      <w:r w:rsidRPr="00207826">
        <w:rPr>
          <w:b/>
          <w:bCs/>
          <w:lang w:val="en-US"/>
        </w:rPr>
        <w:t>ip</w:t>
      </w:r>
      <w:proofErr w:type="spellEnd"/>
      <w:r w:rsidRPr="00207826">
        <w:rPr>
          <w:b/>
          <w:bCs/>
          <w:lang w:val="en-US"/>
        </w:rPr>
        <w:t xml:space="preserve"> address-range 10.10.20.1</w:t>
      </w:r>
    </w:p>
    <w:p w14:paraId="5F8EC5AD" w14:textId="77777777" w:rsidR="00521F9E" w:rsidRPr="0020782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207826">
        <w:rPr>
          <w:b/>
          <w:bCs/>
          <w:lang w:val="en-US"/>
        </w:rPr>
        <w:t>vesr-2(config-object-group-</w:t>
      </w:r>
      <w:proofErr w:type="gramStart"/>
      <w:r w:rsidRPr="00207826">
        <w:rPr>
          <w:b/>
          <w:bCs/>
          <w:lang w:val="en-US"/>
        </w:rPr>
        <w:t>network)#</w:t>
      </w:r>
      <w:proofErr w:type="gramEnd"/>
      <w:r w:rsidRPr="00207826">
        <w:rPr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security zone-pair TRUST self</w:t>
      </w:r>
    </w:p>
    <w:p w14:paraId="24732178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</w:t>
      </w:r>
      <w:proofErr w:type="gramStart"/>
      <w:r w:rsidRPr="00E8789D">
        <w:rPr>
          <w:b/>
          <w:bCs/>
          <w:lang w:val="en-US"/>
        </w:rPr>
        <w:t>pair)#</w:t>
      </w:r>
      <w:proofErr w:type="gramEnd"/>
      <w:r w:rsidRPr="00E8789D">
        <w:rPr>
          <w:b/>
          <w:bCs/>
          <w:lang w:val="en-US"/>
        </w:rPr>
        <w:t xml:space="preserve"> rule 9</w:t>
      </w:r>
    </w:p>
    <w:p w14:paraId="6FD7CDEF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match protocol </w:t>
      </w:r>
      <w:proofErr w:type="spellStart"/>
      <w:r w:rsidRPr="00E8789D">
        <w:rPr>
          <w:b/>
          <w:bCs/>
          <w:lang w:val="en-US"/>
        </w:rPr>
        <w:t>icmp</w:t>
      </w:r>
      <w:proofErr w:type="spellEnd"/>
    </w:p>
    <w:p w14:paraId="450445C1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match destination-address object-group LAN_NETWORK</w:t>
      </w:r>
    </w:p>
    <w:p w14:paraId="4FF4E7BC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enable</w:t>
      </w:r>
    </w:p>
    <w:p w14:paraId="016B0359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vesr-2(config-security-zone-pair-</w:t>
      </w:r>
      <w:proofErr w:type="gramStart"/>
      <w:r w:rsidRPr="00E8789D">
        <w:rPr>
          <w:b/>
          <w:bCs/>
          <w:lang w:val="en-US"/>
        </w:rPr>
        <w:t>rule)#</w:t>
      </w:r>
      <w:proofErr w:type="gramEnd"/>
      <w:r w:rsidRPr="00E8789D">
        <w:rPr>
          <w:b/>
          <w:bCs/>
          <w:lang w:val="en-US"/>
        </w:rPr>
        <w:t xml:space="preserve"> exit</w:t>
      </w:r>
    </w:p>
    <w:p w14:paraId="016C1DF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vesr-2(config-security-zone-</w:t>
      </w:r>
      <w:proofErr w:type="gramStart"/>
      <w:r w:rsidRPr="00E8789D">
        <w:rPr>
          <w:b/>
          <w:bCs/>
          <w:lang w:val="en-US"/>
        </w:rPr>
        <w:t>pair)#</w:t>
      </w:r>
      <w:proofErr w:type="gramEnd"/>
      <w:r w:rsidRPr="00E8789D">
        <w:rPr>
          <w:b/>
          <w:bCs/>
          <w:lang w:val="en-US"/>
        </w:rPr>
        <w:t xml:space="preserve"> exit</w:t>
      </w:r>
    </w:p>
    <w:p w14:paraId="2BC63BCA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vesr-2(config)#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E8789D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  <w:r w:rsidRPr="00E8789D">
        <w:rPr>
          <w:b/>
          <w:bCs/>
          <w:lang w:val="en-US"/>
        </w:rPr>
        <w:t>-server</w:t>
      </w:r>
    </w:p>
    <w:p w14:paraId="6EF0760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commit</w:t>
      </w:r>
    </w:p>
    <w:p w14:paraId="2EE7D4B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vesr-2(config)#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confirm</w:t>
      </w:r>
    </w:p>
    <w:p w14:paraId="6E2730C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vesr-2(</w:t>
      </w:r>
      <w:proofErr w:type="spellStart"/>
      <w:r w:rsidRPr="00E8789D">
        <w:rPr>
          <w:b/>
          <w:bCs/>
        </w:rPr>
        <w:t>config</w:t>
      </w:r>
      <w:proofErr w:type="spellEnd"/>
      <w:r w:rsidRPr="00E8789D">
        <w:rPr>
          <w:b/>
          <w:bCs/>
        </w:rPr>
        <w:t xml:space="preserve">)# </w:t>
      </w:r>
      <w:proofErr w:type="spellStart"/>
      <w:r w:rsidRPr="00E8789D">
        <w:rPr>
          <w:b/>
          <w:bCs/>
        </w:rPr>
        <w:t>exit</w:t>
      </w:r>
      <w:proofErr w:type="spellEnd"/>
    </w:p>
    <w:p w14:paraId="70870C65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>vesr-2#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521F9E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=1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time=3.233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=2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time=3.877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=3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time=2.088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=4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time=3.946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=5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time=2.750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 xml:space="preserve">.  </w:t>
      </w:r>
      <w:proofErr w:type="spellStart"/>
      <w:r w:rsidRPr="00E8789D">
        <w:rPr>
          <w:b/>
          <w:bCs/>
        </w:rPr>
        <w:t>done</w:t>
      </w:r>
      <w:proofErr w:type="spellEnd"/>
    </w:p>
    <w:p w14:paraId="78771824" w14:textId="77777777" w:rsidR="00521F9E" w:rsidRDefault="00521F9E" w:rsidP="00521F9E">
      <w:r>
        <w:t xml:space="preserve">Адреса раздаются и связность сети с </w:t>
      </w:r>
      <w:proofErr w:type="gramStart"/>
      <w:r>
        <w:t>роутером  есть</w:t>
      </w:r>
      <w:proofErr w:type="gramEnd"/>
      <w:r>
        <w:t xml:space="preserve">. Переходим к настройки </w:t>
      </w:r>
      <w:r w:rsidRPr="008F5B90">
        <w:rPr>
          <w:lang w:val="en-US"/>
        </w:rPr>
        <w:t>SNAT</w:t>
      </w:r>
      <w:r w:rsidRPr="00E8789D">
        <w:t xml:space="preserve"> </w:t>
      </w:r>
      <w:proofErr w:type="gramStart"/>
      <w:r w:rsidRPr="00E8789D">
        <w:t xml:space="preserve">( </w:t>
      </w:r>
      <w:r>
        <w:t>что</w:t>
      </w:r>
      <w:proofErr w:type="gramEnd"/>
      <w:r>
        <w:t xml:space="preserve"> это такое описано в главе 6 «</w:t>
      </w:r>
      <w:proofErr w:type="gramStart"/>
      <w:r>
        <w:t xml:space="preserve">Настройка  </w:t>
      </w:r>
      <w:r w:rsidRPr="008F5B90">
        <w:rPr>
          <w:lang w:val="en-US"/>
        </w:rPr>
        <w:t>NAT</w:t>
      </w:r>
      <w:proofErr w:type="gramEnd"/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8F5B90">
        <w:rPr>
          <w:lang w:val="en-US"/>
        </w:rPr>
        <w:t>vESR</w:t>
      </w:r>
      <w:proofErr w:type="spellEnd"/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8F5B90">
        <w:rPr>
          <w:b/>
          <w:bCs/>
          <w:lang w:val="en-US"/>
        </w:rPr>
        <w:t>gns</w:t>
      </w:r>
      <w:proofErr w:type="spellEnd"/>
      <w:r w:rsidRPr="00521F9E">
        <w:rPr>
          <w:b/>
          <w:bCs/>
        </w:rPr>
        <w:t>3@</w:t>
      </w:r>
      <w:proofErr w:type="gramStart"/>
      <w:r w:rsidRPr="008F5B90">
        <w:rPr>
          <w:b/>
          <w:bCs/>
          <w:lang w:val="en-US"/>
        </w:rPr>
        <w:t>box</w:t>
      </w:r>
      <w:r w:rsidRPr="00521F9E">
        <w:rPr>
          <w:b/>
          <w:bCs/>
        </w:rPr>
        <w:t>:~</w:t>
      </w:r>
      <w:proofErr w:type="gramEnd"/>
      <w:r w:rsidRPr="00521F9E">
        <w:rPr>
          <w:b/>
          <w:bCs/>
        </w:rPr>
        <w:t xml:space="preserve">$ </w:t>
      </w:r>
      <w:proofErr w:type="spellStart"/>
      <w:r w:rsidRPr="008F5B90">
        <w:rPr>
          <w:b/>
          <w:bCs/>
          <w:lang w:val="en-US"/>
        </w:rPr>
        <w:t>ip</w:t>
      </w:r>
      <w:proofErr w:type="spellEnd"/>
      <w:r w:rsidRPr="00521F9E">
        <w:rPr>
          <w:b/>
          <w:bCs/>
        </w:rPr>
        <w:t xml:space="preserve"> </w:t>
      </w:r>
      <w:r w:rsidRPr="008F5B90">
        <w:rPr>
          <w:b/>
          <w:bCs/>
          <w:lang w:val="en-US"/>
        </w:rPr>
        <w:t>add</w:t>
      </w:r>
      <w:r w:rsidRPr="00521F9E">
        <w:rPr>
          <w:b/>
          <w:bCs/>
        </w:rPr>
        <w:t xml:space="preserve"> | </w:t>
      </w:r>
      <w:r w:rsidRPr="008F5B90">
        <w:rPr>
          <w:b/>
          <w:bCs/>
          <w:lang w:val="en-US"/>
        </w:rPr>
        <w:t>grep</w:t>
      </w:r>
      <w:r w:rsidRPr="00521F9E">
        <w:rPr>
          <w:b/>
          <w:bCs/>
        </w:rPr>
        <w:t xml:space="preserve"> </w:t>
      </w:r>
      <w:r w:rsidRPr="008F5B90">
        <w:rPr>
          <w:b/>
          <w:bCs/>
          <w:lang w:val="en-US"/>
        </w:rPr>
        <w:t>eth</w:t>
      </w:r>
      <w:r w:rsidRPr="00521F9E">
        <w:rPr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</w:t>
      </w:r>
      <w:proofErr w:type="gramStart"/>
      <w:r w:rsidRPr="008F5B90">
        <w:rPr>
          <w:b/>
          <w:bCs/>
          <w:lang w:val="en-US"/>
        </w:rPr>
        <w:t>BROADCAST,MULTICAST</w:t>
      </w:r>
      <w:proofErr w:type="gramEnd"/>
      <w:r w:rsidRPr="008F5B90">
        <w:rPr>
          <w:b/>
          <w:bCs/>
          <w:lang w:val="en-US"/>
        </w:rPr>
        <w:t>,</w:t>
      </w:r>
      <w:proofErr w:type="gramStart"/>
      <w:r w:rsidRPr="008F5B90">
        <w:rPr>
          <w:b/>
          <w:bCs/>
          <w:lang w:val="en-US"/>
        </w:rPr>
        <w:t>UP,LOWER</w:t>
      </w:r>
      <w:proofErr w:type="gramEnd"/>
      <w:r w:rsidRPr="008F5B90">
        <w:rPr>
          <w:b/>
          <w:bCs/>
          <w:lang w:val="en-US"/>
        </w:rPr>
        <w:t xml:space="preserve">_UP&gt; </w:t>
      </w:r>
      <w:proofErr w:type="spellStart"/>
      <w:r w:rsidRPr="008F5B90">
        <w:rPr>
          <w:b/>
          <w:bCs/>
          <w:lang w:val="en-US"/>
        </w:rPr>
        <w:t>mtu</w:t>
      </w:r>
      <w:proofErr w:type="spellEnd"/>
      <w:r w:rsidRPr="008F5B90">
        <w:rPr>
          <w:b/>
          <w:bCs/>
          <w:lang w:val="en-US"/>
        </w:rPr>
        <w:t xml:space="preserve"> 1500 </w:t>
      </w:r>
      <w:proofErr w:type="spellStart"/>
      <w:r w:rsidRPr="008F5B90">
        <w:rPr>
          <w:b/>
          <w:bCs/>
          <w:lang w:val="en-US"/>
        </w:rPr>
        <w:t>qdisc</w:t>
      </w:r>
      <w:proofErr w:type="spellEnd"/>
      <w:r w:rsidRPr="008F5B90">
        <w:rPr>
          <w:b/>
          <w:bCs/>
          <w:lang w:val="en-US"/>
        </w:rPr>
        <w:t xml:space="preserve"> </w:t>
      </w:r>
      <w:proofErr w:type="spellStart"/>
      <w:r w:rsidRPr="008F5B90">
        <w:rPr>
          <w:b/>
          <w:bCs/>
          <w:lang w:val="en-US"/>
        </w:rPr>
        <w:t>pfifo_fast</w:t>
      </w:r>
      <w:proofErr w:type="spellEnd"/>
      <w:r w:rsidRPr="008F5B90">
        <w:rPr>
          <w:b/>
          <w:bCs/>
          <w:lang w:val="en-US"/>
        </w:rPr>
        <w:t xml:space="preserve"> state UP </w:t>
      </w:r>
      <w:proofErr w:type="spellStart"/>
      <w:r w:rsidRPr="008F5B90">
        <w:rPr>
          <w:b/>
          <w:bCs/>
          <w:lang w:val="en-US"/>
        </w:rPr>
        <w:t>qlen</w:t>
      </w:r>
      <w:proofErr w:type="spellEnd"/>
      <w:r w:rsidRPr="008F5B90">
        <w:rPr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b/>
          <w:bCs/>
          <w:lang w:val="en-US"/>
        </w:rPr>
        <w:t xml:space="preserve">/24 </w:t>
      </w:r>
      <w:proofErr w:type="spellStart"/>
      <w:r w:rsidRPr="00521F9E">
        <w:rPr>
          <w:b/>
          <w:bCs/>
          <w:lang w:val="en-US"/>
        </w:rPr>
        <w:t>brd</w:t>
      </w:r>
      <w:proofErr w:type="spellEnd"/>
      <w:r w:rsidRPr="00521F9E">
        <w:rPr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gns3@</w:t>
      </w:r>
      <w:proofErr w:type="gramStart"/>
      <w:r w:rsidRPr="00521F9E">
        <w:rPr>
          <w:b/>
          <w:bCs/>
          <w:lang w:val="en-US"/>
        </w:rPr>
        <w:t>box:~</w:t>
      </w:r>
      <w:proofErr w:type="gramEnd"/>
      <w:r w:rsidRPr="00521F9E">
        <w:rPr>
          <w:b/>
          <w:bCs/>
          <w:lang w:val="en-US"/>
        </w:rPr>
        <w:t xml:space="preserve">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</w:t>
      </w:r>
      <w:proofErr w:type="gramStart"/>
      <w:r w:rsidRPr="008F5B90">
        <w:rPr>
          <w:b/>
          <w:bCs/>
        </w:rPr>
        <w:t>box:~</w:t>
      </w:r>
      <w:proofErr w:type="gramEnd"/>
      <w:r w:rsidRPr="008F5B90">
        <w:rPr>
          <w:b/>
          <w:bCs/>
        </w:rPr>
        <w:t>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proofErr w:type="spellStart"/>
      <w:r w:rsidRPr="008F5B90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8F5B90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vesr-2#config</w:t>
      </w:r>
    </w:p>
    <w:p w14:paraId="1371D7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</w:t>
      </w:r>
    </w:p>
    <w:p w14:paraId="1160CE2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: vesr-2(config)# security zone-pair TRUST UNTRUST</w:t>
      </w:r>
    </w:p>
    <w:p w14:paraId="49D26CB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</w:t>
      </w:r>
      <w:proofErr w:type="gramStart"/>
      <w:r w:rsidRPr="005E17A3">
        <w:rPr>
          <w:b/>
          <w:bCs/>
          <w:lang w:val="en-US"/>
        </w:rPr>
        <w:t>pair)#</w:t>
      </w:r>
      <w:proofErr w:type="gramEnd"/>
      <w:r w:rsidRPr="005E17A3">
        <w:rPr>
          <w:b/>
          <w:bCs/>
          <w:lang w:val="en-US"/>
        </w:rPr>
        <w:t xml:space="preserve"> rule 10</w:t>
      </w:r>
    </w:p>
    <w:p w14:paraId="28A07BB3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match source-address object-group LAN_NETWORK</w:t>
      </w:r>
    </w:p>
    <w:p w14:paraId="2FB63AC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action permit</w:t>
      </w:r>
    </w:p>
    <w:p w14:paraId="7CF89E7B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enable</w:t>
      </w:r>
    </w:p>
    <w:p w14:paraId="68E4C081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vesr-2(config-security-zone-pair-</w:t>
      </w:r>
      <w:proofErr w:type="gramStart"/>
      <w:r w:rsidRPr="005E17A3">
        <w:rPr>
          <w:b/>
          <w:bCs/>
          <w:lang w:val="en-US"/>
        </w:rPr>
        <w:t>rule)#</w:t>
      </w:r>
      <w:proofErr w:type="gramEnd"/>
      <w:r w:rsidRPr="005E17A3">
        <w:rPr>
          <w:b/>
          <w:bCs/>
          <w:lang w:val="en-US"/>
        </w:rPr>
        <w:t xml:space="preserve"> exit</w:t>
      </w:r>
    </w:p>
    <w:p w14:paraId="2AB9FD64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vesr-2(config-security-zone-</w:t>
      </w:r>
      <w:proofErr w:type="gramStart"/>
      <w:r w:rsidRPr="005E17A3">
        <w:rPr>
          <w:b/>
          <w:bCs/>
          <w:lang w:val="en-US"/>
        </w:rPr>
        <w:t>pair)#</w:t>
      </w:r>
      <w:proofErr w:type="gramEnd"/>
      <w:r w:rsidRPr="005E17A3">
        <w:rPr>
          <w:b/>
          <w:bCs/>
          <w:lang w:val="en-US"/>
        </w:rPr>
        <w:t xml:space="preserve"> exit</w:t>
      </w:r>
    </w:p>
    <w:p w14:paraId="3C3AA7B7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commit</w:t>
      </w:r>
    </w:p>
    <w:p w14:paraId="74CF7FF9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vesr-2(config)#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confirm</w:t>
      </w:r>
    </w:p>
    <w:p w14:paraId="61E072D7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5E17A3">
        <w:rPr>
          <w:b/>
          <w:bCs/>
          <w:lang w:val="en-US"/>
        </w:rPr>
        <w:t>vesr</w:t>
      </w:r>
      <w:proofErr w:type="spellEnd"/>
      <w:r w:rsidRPr="00521F9E">
        <w:rPr>
          <w:b/>
          <w:bCs/>
        </w:rPr>
        <w:t>-2(</w:t>
      </w:r>
      <w:r w:rsidRPr="005E17A3">
        <w:rPr>
          <w:b/>
          <w:bCs/>
          <w:lang w:val="en-US"/>
        </w:rPr>
        <w:t>config</w:t>
      </w:r>
      <w:r w:rsidRPr="00521F9E">
        <w:rPr>
          <w:b/>
          <w:bCs/>
        </w:rPr>
        <w:t>)#</w:t>
      </w:r>
    </w:p>
    <w:p w14:paraId="7AA287C8" w14:textId="77777777" w:rsidR="00521F9E" w:rsidRPr="00521F9E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483FF027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 xml:space="preserve">vesr-2(config)# </w:t>
      </w:r>
      <w:proofErr w:type="spellStart"/>
      <w:r w:rsidRPr="00521347">
        <w:rPr>
          <w:b/>
          <w:bCs/>
          <w:lang w:val="en-US"/>
        </w:rPr>
        <w:t>nat</w:t>
      </w:r>
      <w:proofErr w:type="spellEnd"/>
      <w:r w:rsidRPr="00521347">
        <w:rPr>
          <w:b/>
          <w:bCs/>
          <w:lang w:val="en-US"/>
        </w:rPr>
        <w:t xml:space="preserve"> source</w:t>
      </w:r>
    </w:p>
    <w:p w14:paraId="57ECE29B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proofErr w:type="gram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</w:t>
      </w:r>
      <w:proofErr w:type="gramEnd"/>
      <w:r w:rsidRPr="00521347">
        <w:rPr>
          <w:b/>
          <w:bCs/>
          <w:lang w:val="en-US"/>
        </w:rPr>
        <w:t xml:space="preserve"> pool WAN</w:t>
      </w:r>
    </w:p>
    <w:p w14:paraId="35BE375D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-</w:t>
      </w:r>
      <w:proofErr w:type="gramStart"/>
      <w:r w:rsidRPr="00521347">
        <w:rPr>
          <w:b/>
          <w:bCs/>
          <w:lang w:val="en-US"/>
        </w:rPr>
        <w:t>pool)#</w:t>
      </w:r>
      <w:proofErr w:type="gramEnd"/>
      <w:r w:rsidRPr="00521347">
        <w:rPr>
          <w:b/>
          <w:bCs/>
          <w:lang w:val="en-US"/>
        </w:rPr>
        <w:t xml:space="preserve"> </w:t>
      </w:r>
      <w:proofErr w:type="spellStart"/>
      <w:r w:rsidRPr="00521347">
        <w:rPr>
          <w:b/>
          <w:bCs/>
          <w:lang w:val="en-US"/>
        </w:rPr>
        <w:t>ip</w:t>
      </w:r>
      <w:proofErr w:type="spellEnd"/>
      <w:r w:rsidRPr="00521347">
        <w:rPr>
          <w:b/>
          <w:bCs/>
          <w:lang w:val="en-US"/>
        </w:rPr>
        <w:t xml:space="preserve"> address-range 10.10.20.2</w:t>
      </w:r>
    </w:p>
    <w:p w14:paraId="5D5EC991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-</w:t>
      </w:r>
      <w:proofErr w:type="gramStart"/>
      <w:r w:rsidRPr="00521347">
        <w:rPr>
          <w:b/>
          <w:bCs/>
          <w:lang w:val="en-US"/>
        </w:rPr>
        <w:t>pool)#</w:t>
      </w:r>
      <w:proofErr w:type="gramEnd"/>
      <w:r w:rsidRPr="00521347">
        <w:rPr>
          <w:b/>
          <w:bCs/>
          <w:lang w:val="en-US"/>
        </w:rPr>
        <w:t xml:space="preserve"> exit</w:t>
      </w:r>
    </w:p>
    <w:p w14:paraId="1867B744" w14:textId="77777777" w:rsidR="00521F9E" w:rsidRPr="00521347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347">
        <w:rPr>
          <w:b/>
          <w:bCs/>
          <w:lang w:val="en-US"/>
        </w:rPr>
        <w:t>vesr-2(config-</w:t>
      </w:r>
      <w:proofErr w:type="spellStart"/>
      <w:proofErr w:type="gramStart"/>
      <w:r w:rsidRPr="00521347">
        <w:rPr>
          <w:b/>
          <w:bCs/>
          <w:lang w:val="en-US"/>
        </w:rPr>
        <w:t>snat</w:t>
      </w:r>
      <w:proofErr w:type="spellEnd"/>
      <w:r w:rsidRPr="00521347">
        <w:rPr>
          <w:b/>
          <w:bCs/>
          <w:lang w:val="en-US"/>
        </w:rPr>
        <w:t>)#</w:t>
      </w:r>
      <w:proofErr w:type="gramEnd"/>
    </w:p>
    <w:p w14:paraId="5DEE5B48" w14:textId="77777777" w:rsidR="00521F9E" w:rsidRPr="00F42AEB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1C30C01C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proofErr w:type="gram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)#</w:t>
      </w:r>
      <w:proofErr w:type="gramEnd"/>
      <w:r w:rsidRPr="00F42AEB">
        <w:rPr>
          <w:lang w:val="en-US"/>
        </w:rPr>
        <w:t xml:space="preserve"> ruleset SNAT</w:t>
      </w:r>
    </w:p>
    <w:p w14:paraId="1546BBAE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ruleset)#</w:t>
      </w:r>
      <w:proofErr w:type="gramEnd"/>
      <w:r w:rsidRPr="00F42AEB">
        <w:rPr>
          <w:lang w:val="en-US"/>
        </w:rPr>
        <w:t xml:space="preserve">     to zone UNTRUST</w:t>
      </w:r>
    </w:p>
    <w:p w14:paraId="559ABCF4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ruleset)#</w:t>
      </w:r>
      <w:proofErr w:type="gramEnd"/>
      <w:r w:rsidRPr="00F42AEB">
        <w:rPr>
          <w:lang w:val="en-US"/>
        </w:rPr>
        <w:t xml:space="preserve">     rule 1</w:t>
      </w:r>
    </w:p>
    <w:p w14:paraId="2C4FC611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rule)#</w:t>
      </w:r>
      <w:proofErr w:type="gramEnd"/>
      <w:r w:rsidRPr="00F42AEB">
        <w:rPr>
          <w:lang w:val="en-US"/>
        </w:rPr>
        <w:t xml:space="preserve">       match source-address object-group LAN_NETWORK</w:t>
      </w:r>
    </w:p>
    <w:p w14:paraId="0B6E4376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rule)#</w:t>
      </w:r>
      <w:proofErr w:type="gramEnd"/>
      <w:r w:rsidRPr="00F42AEB">
        <w:rPr>
          <w:lang w:val="en-US"/>
        </w:rPr>
        <w:t xml:space="preserve">       action source-</w:t>
      </w:r>
      <w:proofErr w:type="spellStart"/>
      <w:r w:rsidRPr="00F42AEB">
        <w:rPr>
          <w:lang w:val="en-US"/>
        </w:rPr>
        <w:t>nat</w:t>
      </w:r>
      <w:proofErr w:type="spellEnd"/>
      <w:r w:rsidRPr="00F42AEB">
        <w:rPr>
          <w:lang w:val="en-US"/>
        </w:rPr>
        <w:t xml:space="preserve"> pool WAN</w:t>
      </w:r>
    </w:p>
    <w:p w14:paraId="201EABB5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rule)#</w:t>
      </w:r>
      <w:proofErr w:type="gramEnd"/>
      <w:r w:rsidRPr="00F42AEB">
        <w:rPr>
          <w:lang w:val="en-US"/>
        </w:rPr>
        <w:t xml:space="preserve">       enable</w:t>
      </w:r>
    </w:p>
    <w:p w14:paraId="53AE0E2D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rule)#</w:t>
      </w:r>
      <w:proofErr w:type="gramEnd"/>
      <w:r w:rsidRPr="00F42AEB">
        <w:rPr>
          <w:lang w:val="en-US"/>
        </w:rPr>
        <w:t xml:space="preserve">     exit</w:t>
      </w:r>
    </w:p>
    <w:p w14:paraId="5762C2DE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-</w:t>
      </w:r>
      <w:proofErr w:type="gramStart"/>
      <w:r w:rsidRPr="00F42AEB">
        <w:rPr>
          <w:lang w:val="en-US"/>
        </w:rPr>
        <w:t>ruleset)#</w:t>
      </w:r>
      <w:proofErr w:type="gramEnd"/>
      <w:r w:rsidRPr="00F42AEB">
        <w:rPr>
          <w:lang w:val="en-US"/>
        </w:rPr>
        <w:t xml:space="preserve">   exit</w:t>
      </w:r>
    </w:p>
    <w:p w14:paraId="02DA956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vesr-2(config-</w:t>
      </w:r>
      <w:proofErr w:type="spellStart"/>
      <w:proofErr w:type="gramStart"/>
      <w:r w:rsidRPr="00F42AEB">
        <w:rPr>
          <w:lang w:val="en-US"/>
        </w:rPr>
        <w:t>snat</w:t>
      </w:r>
      <w:proofErr w:type="spellEnd"/>
      <w:r w:rsidRPr="00F42AEB">
        <w:rPr>
          <w:lang w:val="en-US"/>
        </w:rPr>
        <w:t>)#</w:t>
      </w:r>
      <w:proofErr w:type="gramEnd"/>
      <w:r w:rsidRPr="00F42AEB">
        <w:rPr>
          <w:lang w:val="en-US"/>
        </w:rPr>
        <w:t xml:space="preserve"> exit</w:t>
      </w:r>
    </w:p>
    <w:p w14:paraId="16A2EA63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vesr-2(config)# exit</w:t>
      </w:r>
    </w:p>
    <w:p w14:paraId="03069A82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Warning: you have uncommitted configuration changes.</w:t>
      </w:r>
    </w:p>
    <w:p w14:paraId="2F621CBC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vesr-2# commit</w:t>
      </w:r>
    </w:p>
    <w:p w14:paraId="61F511E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 xml:space="preserve">2025-06-11T14:39:56+00:00 %CLI-I-CRIT: user admin from </w:t>
      </w:r>
      <w:proofErr w:type="gramStart"/>
      <w:r w:rsidRPr="00F42AEB">
        <w:rPr>
          <w:lang w:val="en-US"/>
        </w:rPr>
        <w:t>console  input</w:t>
      </w:r>
      <w:proofErr w:type="gramEnd"/>
      <w:r w:rsidRPr="00F42AEB">
        <w:rPr>
          <w:lang w:val="en-US"/>
        </w:rPr>
        <w:t>: commit</w:t>
      </w:r>
    </w:p>
    <w:p w14:paraId="25A65CA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vesr-2# confirm</w:t>
      </w:r>
    </w:p>
    <w:p w14:paraId="7A3DD386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>Configuration has been confirmed. Commit timer canceled.</w:t>
      </w:r>
    </w:p>
    <w:p w14:paraId="30E8BFDB" w14:textId="77777777" w:rsidR="00521F9E" w:rsidRPr="00F42AEB" w:rsidRDefault="00521F9E" w:rsidP="00521F9E">
      <w:pPr>
        <w:rPr>
          <w:lang w:val="en-US"/>
        </w:rPr>
      </w:pPr>
      <w:r w:rsidRPr="00F42AEB">
        <w:rPr>
          <w:lang w:val="en-US"/>
        </w:rPr>
        <w:t xml:space="preserve">2025-06-11T14:40:00+00:00 %CLI-I-CRIT: user admin from </w:t>
      </w:r>
      <w:proofErr w:type="gramStart"/>
      <w:r w:rsidRPr="00F42AEB">
        <w:rPr>
          <w:lang w:val="en-US"/>
        </w:rPr>
        <w:t>console  input</w:t>
      </w:r>
      <w:proofErr w:type="gramEnd"/>
      <w:r w:rsidRPr="00F42AEB">
        <w:rPr>
          <w:lang w:val="en-US"/>
        </w:rPr>
        <w:t>: confirm</w:t>
      </w:r>
    </w:p>
    <w:p w14:paraId="6C14F7EB" w14:textId="77777777" w:rsidR="00521F9E" w:rsidRPr="00F42AEB" w:rsidRDefault="00521F9E" w:rsidP="00521F9E">
      <w:r>
        <w:t>vesr-2#</w:t>
      </w:r>
    </w:p>
    <w:p w14:paraId="2FC9D3CD" w14:textId="77777777" w:rsidR="00521F9E" w:rsidRPr="00C44C5B" w:rsidRDefault="00521F9E" w:rsidP="00521F9E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</w:p>
    <w:p w14:paraId="6CCF20E2" w14:textId="77777777" w:rsidR="00521F9E" w:rsidRPr="00C44C5B" w:rsidRDefault="00521F9E" w:rsidP="00521F9E">
      <w:r w:rsidRPr="00C44C5B">
        <w:rPr>
          <w:lang w:val="en-US"/>
        </w:rPr>
        <w:t>docs</w:t>
      </w:r>
      <w:r w:rsidRPr="00C44C5B">
        <w:t>.</w:t>
      </w:r>
      <w:proofErr w:type="spellStart"/>
      <w:r w:rsidRPr="00C44C5B">
        <w:rPr>
          <w:lang w:val="en-US"/>
        </w:rPr>
        <w:t>eltex</w:t>
      </w:r>
      <w:proofErr w:type="spellEnd"/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proofErr w:type="spellStart"/>
      <w:r w:rsidRPr="00C44C5B">
        <w:rPr>
          <w:lang w:val="en-US"/>
        </w:rPr>
        <w:t>ru</w:t>
      </w:r>
      <w:proofErr w:type="spellEnd"/>
    </w:p>
    <w:p w14:paraId="668E38B7" w14:textId="77777777" w:rsidR="00611A3D" w:rsidRPr="00611A3D" w:rsidRDefault="00611A3D" w:rsidP="00611A3D"/>
    <w:bookmarkStart w:id="19" w:name="_Toc200973435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611A3D">
          <w:pPr>
            <w:pStyle w:val="3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9" w:displacedByCustomXml="prev"/>
    <w:bookmarkStart w:id="20" w:name="_Hlk200973322" w:displacedByCustomXml="next"/>
    <w:sdt>
      <w:sdtPr>
        <w:rPr>
          <w:lang w:val="ro-RO"/>
        </w:rPr>
        <w:id w:val="-431811404"/>
        <w:placeholder>
          <w:docPart w:val="0B7D863D50934AAFB0AA97291737D61F"/>
        </w:placeholder>
        <w:temporary/>
        <w:showingPlcHdr/>
        <w15:appearance w15:val="hidden"/>
      </w:sdtPr>
      <w:sdtContent>
        <w:p w14:paraId="341EDC7D" w14:textId="77777777" w:rsidR="00611A3D" w:rsidRPr="004E6785" w:rsidRDefault="00611A3D" w:rsidP="00611A3D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2024432962"/>
        <w:placeholder>
          <w:docPart w:val="ECEF55560F5B491A891EC58E44743A42"/>
        </w:placeholder>
        <w:temporary/>
        <w:showingPlcHdr/>
        <w15:appearance w15:val="hidden"/>
      </w:sdtPr>
      <w:sdtEndPr>
        <w:rPr>
          <w:rFonts w:cs="Calibri"/>
        </w:rPr>
      </w:sdtEndPr>
      <w:sdtContent>
        <w:p w14:paraId="1EFD6DC5" w14:textId="77777777" w:rsidR="00611A3D" w:rsidRPr="004E6785" w:rsidRDefault="00611A3D" w:rsidP="00611A3D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7B68E78B" w14:textId="77777777" w:rsidR="00611A3D" w:rsidRPr="004E6785" w:rsidRDefault="00611A3D" w:rsidP="00611A3D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0287BC8E" w14:textId="77777777" w:rsidR="00611A3D" w:rsidRPr="004E6785" w:rsidRDefault="00611A3D" w:rsidP="00611A3D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2C594D35" w14:textId="77777777" w:rsidR="00611A3D" w:rsidRPr="004E6785" w:rsidRDefault="00611A3D" w:rsidP="00611A3D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597C58" w14:textId="78F3B7E1" w:rsidR="00611A3D" w:rsidRPr="00611A3D" w:rsidRDefault="00611A3D" w:rsidP="00611A3D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bookmarkEnd w:id="20" w:displacedByCustomXml="prev"/>
    <w:p w14:paraId="2E9F6764" w14:textId="77777777" w:rsidR="00E97148" w:rsidRDefault="00E97148" w:rsidP="00BB5275">
      <w:pPr>
        <w:pStyle w:val="1"/>
        <w:spacing w:line="240" w:lineRule="auto"/>
        <w:rPr>
          <w:rFonts w:ascii="Times New Roman" w:hAnsi="Times New Roman"/>
          <w:sz w:val="24"/>
          <w:szCs w:val="24"/>
          <w:lang w:bidi="ru-RU"/>
        </w:rPr>
      </w:pPr>
    </w:p>
    <w:p w14:paraId="37411626" w14:textId="77777777" w:rsidR="00E97148" w:rsidRPr="00E97148" w:rsidRDefault="00E97148" w:rsidP="00BB5275">
      <w:pPr>
        <w:pStyle w:val="1"/>
        <w:spacing w:line="240" w:lineRule="auto"/>
        <w:rPr>
          <w:rFonts w:ascii="Times New Roman" w:hAnsi="Times New Roman"/>
          <w:sz w:val="24"/>
          <w:szCs w:val="24"/>
          <w:lang w:bidi="ru-RU"/>
        </w:rPr>
      </w:pPr>
    </w:p>
    <w:p w14:paraId="56FB8F1D" w14:textId="77777777" w:rsidR="00E97148" w:rsidRPr="00E97148" w:rsidRDefault="00E97148" w:rsidP="00E97148">
      <w:pPr>
        <w:ind w:left="1080" w:hanging="360"/>
        <w:rPr>
          <w:rFonts w:ascii="Cambria" w:hAnsi="Cambria"/>
          <w:b/>
          <w:bCs/>
          <w:sz w:val="32"/>
          <w:szCs w:val="32"/>
        </w:rPr>
      </w:pPr>
      <w:r w:rsidRPr="00E97148">
        <w:rPr>
          <w:rFonts w:ascii="Cambria" w:hAnsi="Cambria"/>
          <w:b/>
          <w:bCs/>
          <w:sz w:val="32"/>
          <w:szCs w:val="32"/>
        </w:rPr>
        <w:t xml:space="preserve">Глава 8. </w:t>
      </w:r>
      <w:proofErr w:type="gramStart"/>
      <w:r w:rsidRPr="00E97148">
        <w:rPr>
          <w:rFonts w:ascii="Cambria" w:hAnsi="Cambria"/>
          <w:b/>
          <w:bCs/>
          <w:sz w:val="32"/>
          <w:szCs w:val="32"/>
        </w:rPr>
        <w:t xml:space="preserve">Настройка  </w:t>
      </w:r>
      <w:r w:rsidRPr="00E97148">
        <w:rPr>
          <w:rFonts w:ascii="Cambria" w:hAnsi="Cambria"/>
          <w:b/>
          <w:bCs/>
          <w:sz w:val="32"/>
          <w:szCs w:val="32"/>
          <w:lang w:val="en-US"/>
        </w:rPr>
        <w:t>GRE</w:t>
      </w:r>
      <w:proofErr w:type="gramEnd"/>
      <w:r w:rsidRPr="00E97148">
        <w:rPr>
          <w:rFonts w:ascii="Cambria" w:hAnsi="Cambria"/>
          <w:b/>
          <w:bCs/>
          <w:sz w:val="32"/>
          <w:szCs w:val="32"/>
        </w:rPr>
        <w:t>-</w:t>
      </w:r>
      <w:r w:rsidRPr="00E97148">
        <w:rPr>
          <w:rFonts w:ascii="Cambria" w:hAnsi="Cambria"/>
          <w:b/>
          <w:bCs/>
          <w:sz w:val="32"/>
          <w:szCs w:val="32"/>
          <w:lang w:val="en-US"/>
        </w:rPr>
        <w:t>over</w:t>
      </w:r>
      <w:r w:rsidRPr="00E97148">
        <w:rPr>
          <w:rFonts w:ascii="Cambria" w:hAnsi="Cambria"/>
          <w:b/>
          <w:bCs/>
          <w:sz w:val="32"/>
          <w:szCs w:val="32"/>
        </w:rPr>
        <w:t>-</w:t>
      </w:r>
      <w:r w:rsidRPr="00E97148">
        <w:rPr>
          <w:rFonts w:ascii="Cambria" w:hAnsi="Cambria"/>
          <w:b/>
          <w:bCs/>
          <w:sz w:val="32"/>
          <w:szCs w:val="32"/>
          <w:lang w:val="en-US"/>
        </w:rPr>
        <w:t>IPSEC</w:t>
      </w:r>
      <w:r w:rsidRPr="00E97148">
        <w:rPr>
          <w:rFonts w:ascii="Cambria" w:hAnsi="Cambria"/>
          <w:b/>
          <w:bCs/>
          <w:sz w:val="32"/>
          <w:szCs w:val="32"/>
        </w:rPr>
        <w:t xml:space="preserve"> в маршрутизаторе </w:t>
      </w:r>
      <w:proofErr w:type="spellStart"/>
      <w:r w:rsidRPr="00E97148">
        <w:rPr>
          <w:rFonts w:ascii="Cambria" w:hAnsi="Cambria"/>
          <w:b/>
          <w:bCs/>
          <w:sz w:val="32"/>
          <w:szCs w:val="32"/>
          <w:lang w:val="en-US"/>
        </w:rPr>
        <w:t>vESR</w:t>
      </w:r>
      <w:proofErr w:type="spellEnd"/>
      <w:r w:rsidRPr="00E97148">
        <w:rPr>
          <w:rFonts w:ascii="Cambria" w:hAnsi="Cambria"/>
          <w:b/>
          <w:bCs/>
          <w:sz w:val="32"/>
          <w:szCs w:val="32"/>
        </w:rPr>
        <w:t>.</w:t>
      </w:r>
    </w:p>
    <w:p w14:paraId="795CA5F5" w14:textId="77777777" w:rsidR="00E97148" w:rsidRDefault="00E97148" w:rsidP="00E97148"/>
    <w:sdt>
      <w:sdtPr>
        <w:rPr>
          <w:lang w:val="ro-RO"/>
        </w:rPr>
        <w:id w:val="379752778"/>
        <w:placeholder>
          <w:docPart w:val="9F29D66582B94CFE9F63D0E297FE2B26"/>
        </w:placeholder>
        <w:temporary/>
        <w:showingPlcHdr/>
        <w15:appearance w15:val="hidden"/>
      </w:sdtPr>
      <w:sdtContent>
        <w:p w14:paraId="434B1DA4" w14:textId="77777777" w:rsidR="00E97148" w:rsidRPr="004E6785" w:rsidRDefault="00E97148" w:rsidP="00E97148">
          <w:pPr>
            <w:pStyle w:val="3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sdt>
      <w:sdtPr>
        <w:rPr>
          <w:lang w:val="ro-RO"/>
        </w:rPr>
        <w:id w:val="479740749"/>
        <w:placeholder>
          <w:docPart w:val="DEA413D413464FA2BA0ECEBAC5A30953"/>
        </w:placeholder>
        <w:temporary/>
        <w:showingPlcHdr/>
        <w15:appearance w15:val="hidden"/>
      </w:sdtPr>
      <w:sdtContent>
        <w:p w14:paraId="33BD052E" w14:textId="77777777" w:rsidR="00E97148" w:rsidRPr="004E6785" w:rsidRDefault="00E97148" w:rsidP="00E97148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184019674"/>
        <w:placeholder>
          <w:docPart w:val="E7765134527949209FEA5795321C3477"/>
        </w:placeholder>
        <w:temporary/>
        <w:showingPlcHdr/>
        <w15:appearance w15:val="hidden"/>
      </w:sdtPr>
      <w:sdtEndPr>
        <w:rPr>
          <w:rFonts w:cs="Calibri"/>
        </w:rPr>
      </w:sdtEndPr>
      <w:sdtContent>
        <w:p w14:paraId="757C7F10" w14:textId="77777777" w:rsidR="00E97148" w:rsidRPr="004E6785" w:rsidRDefault="00E97148" w:rsidP="00E97148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44238259" w14:textId="77777777" w:rsidR="00E97148" w:rsidRPr="004E6785" w:rsidRDefault="00E97148" w:rsidP="00E97148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214C5BC9" w14:textId="77777777" w:rsidR="00E97148" w:rsidRPr="004E6785" w:rsidRDefault="00E97148" w:rsidP="00E97148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096A047E" w14:textId="77777777" w:rsidR="00E97148" w:rsidRPr="004E6785" w:rsidRDefault="00E97148" w:rsidP="00E97148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433AFA6A" w14:textId="77777777" w:rsidR="00E97148" w:rsidRPr="00611A3D" w:rsidRDefault="00E97148" w:rsidP="00E97148">
          <w:pPr>
            <w:rPr>
              <w:lang w:val="en-US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7C77E9F" w14:textId="77777777" w:rsidR="00E97148" w:rsidRDefault="00E97148" w:rsidP="00E97148"/>
    <w:p w14:paraId="28422CC4" w14:textId="77777777" w:rsidR="00E97148" w:rsidRDefault="00E97148" w:rsidP="00E97148"/>
    <w:p w14:paraId="0BAE272D" w14:textId="3C354FAE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t xml:space="preserve">   </w:t>
      </w:r>
      <w:r w:rsidRPr="00E97148">
        <w:rPr>
          <w:rFonts w:ascii="Cambria" w:hAnsi="Cambria"/>
          <w:b/>
          <w:bCs/>
          <w:sz w:val="32"/>
          <w:szCs w:val="32"/>
        </w:rPr>
        <w:t xml:space="preserve">Глава 9. Настройка нескольких филиалов с на виртуальных маршрутизаторах </w:t>
      </w:r>
      <w:proofErr w:type="spellStart"/>
      <w:r w:rsidRPr="00E97148">
        <w:rPr>
          <w:rFonts w:ascii="Cambria" w:hAnsi="Cambria"/>
          <w:b/>
          <w:bCs/>
          <w:sz w:val="32"/>
          <w:szCs w:val="32"/>
          <w:lang w:val="en-US"/>
        </w:rPr>
        <w:t>vesr</w:t>
      </w:r>
      <w:proofErr w:type="spellEnd"/>
    </w:p>
    <w:p w14:paraId="7D28353D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sdt>
      <w:sdtPr>
        <w:rPr>
          <w:lang w:val="ro-RO"/>
        </w:rPr>
        <w:id w:val="-645198461"/>
        <w:placeholder>
          <w:docPart w:val="8804A7FD89DA467582AA47D45DCCFD1C"/>
        </w:placeholder>
        <w:temporary/>
        <w:showingPlcHdr/>
        <w15:appearance w15:val="hidden"/>
      </w:sdtPr>
      <w:sdtContent>
        <w:p w14:paraId="6E236B32" w14:textId="77777777" w:rsidR="00E97148" w:rsidRPr="004E6785" w:rsidRDefault="00E97148" w:rsidP="00E97148">
          <w:pPr>
            <w:pStyle w:val="3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sdt>
      <w:sdtPr>
        <w:rPr>
          <w:lang w:val="ro-RO"/>
        </w:rPr>
        <w:id w:val="-1353031038"/>
        <w:placeholder>
          <w:docPart w:val="4EC19527D0574B7C90844C8D80FD56A7"/>
        </w:placeholder>
        <w:temporary/>
        <w:showingPlcHdr/>
        <w15:appearance w15:val="hidden"/>
      </w:sdtPr>
      <w:sdtContent>
        <w:p w14:paraId="5FD43D38" w14:textId="77777777" w:rsidR="00E97148" w:rsidRPr="004E6785" w:rsidRDefault="00E97148" w:rsidP="00E97148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1647788808"/>
        <w:placeholder>
          <w:docPart w:val="9C65F9F6C1F84C799FA4BFE10913A30E"/>
        </w:placeholder>
        <w:temporary/>
        <w:showingPlcHdr/>
        <w15:appearance w15:val="hidden"/>
      </w:sdtPr>
      <w:sdtEndPr>
        <w:rPr>
          <w:rFonts w:cs="Calibri"/>
        </w:rPr>
      </w:sdtEndPr>
      <w:sdtContent>
        <w:p w14:paraId="6C3D8873" w14:textId="77777777" w:rsidR="00E97148" w:rsidRPr="004E6785" w:rsidRDefault="00E97148" w:rsidP="00E97148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0FA88E54" w14:textId="77777777" w:rsidR="00E97148" w:rsidRPr="004E6785" w:rsidRDefault="00E97148" w:rsidP="00E97148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5068EB61" w14:textId="77777777" w:rsidR="00E97148" w:rsidRPr="004E6785" w:rsidRDefault="00E97148" w:rsidP="00E97148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641AD149" w14:textId="77777777" w:rsidR="00E97148" w:rsidRPr="004E6785" w:rsidRDefault="00E97148" w:rsidP="00E97148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38E30189" w14:textId="73DBD0AE" w:rsidR="00E97148" w:rsidRDefault="00E97148" w:rsidP="00E97148">
          <w:pPr>
            <w:ind w:left="54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77777777" w:rsidR="00E97148" w:rsidRP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Default="00E97148" w:rsidP="00E97148">
      <w:pPr>
        <w:ind w:left="720" w:firstLine="0"/>
        <w:rPr>
          <w:rFonts w:ascii="Cambria" w:hAnsi="Cambria"/>
          <w:b/>
          <w:bCs/>
          <w:sz w:val="32"/>
          <w:szCs w:val="32"/>
        </w:rPr>
      </w:pPr>
      <w:r w:rsidRPr="00E97148">
        <w:rPr>
          <w:rFonts w:ascii="Cambria" w:hAnsi="Cambria"/>
          <w:b/>
          <w:bCs/>
          <w:sz w:val="32"/>
          <w:szCs w:val="32"/>
        </w:rPr>
        <w:t xml:space="preserve">Глава 10. </w:t>
      </w:r>
      <w:proofErr w:type="gramStart"/>
      <w:r w:rsidRPr="00E97148">
        <w:rPr>
          <w:rFonts w:ascii="Cambria" w:hAnsi="Cambria"/>
          <w:b/>
          <w:bCs/>
          <w:sz w:val="32"/>
          <w:szCs w:val="32"/>
        </w:rPr>
        <w:t>Настройка  динамической</w:t>
      </w:r>
      <w:proofErr w:type="gramEnd"/>
      <w:r w:rsidRPr="00E97148">
        <w:rPr>
          <w:rFonts w:ascii="Cambria" w:hAnsi="Cambria"/>
          <w:b/>
          <w:bCs/>
          <w:sz w:val="32"/>
          <w:szCs w:val="32"/>
        </w:rPr>
        <w:t xml:space="preserve"> </w:t>
      </w:r>
      <w:proofErr w:type="gramStart"/>
      <w:r w:rsidRPr="00E97148">
        <w:rPr>
          <w:rFonts w:ascii="Cambria" w:hAnsi="Cambria"/>
          <w:b/>
          <w:bCs/>
          <w:sz w:val="32"/>
          <w:szCs w:val="32"/>
        </w:rPr>
        <w:t xml:space="preserve">( </w:t>
      </w:r>
      <w:r w:rsidRPr="00E97148">
        <w:rPr>
          <w:rFonts w:ascii="Cambria" w:hAnsi="Cambria"/>
          <w:b/>
          <w:bCs/>
          <w:sz w:val="32"/>
          <w:szCs w:val="32"/>
          <w:lang w:val="en-US"/>
        </w:rPr>
        <w:t>OSPF</w:t>
      </w:r>
      <w:proofErr w:type="gramEnd"/>
      <w:r w:rsidRPr="00E97148">
        <w:rPr>
          <w:rFonts w:ascii="Cambria" w:hAnsi="Cambria"/>
          <w:b/>
          <w:bCs/>
          <w:sz w:val="32"/>
          <w:szCs w:val="32"/>
        </w:rPr>
        <w:t xml:space="preserve">) маршрутизации в виртуальном маршрутизаторе </w:t>
      </w:r>
      <w:proofErr w:type="spellStart"/>
      <w:r w:rsidRPr="00E97148">
        <w:rPr>
          <w:rFonts w:ascii="Cambria" w:hAnsi="Cambria"/>
          <w:b/>
          <w:bCs/>
          <w:sz w:val="32"/>
          <w:szCs w:val="32"/>
          <w:lang w:val="en-US"/>
        </w:rPr>
        <w:t>vESR</w:t>
      </w:r>
      <w:proofErr w:type="spellEnd"/>
      <w:r w:rsidRPr="00E97148">
        <w:rPr>
          <w:rFonts w:ascii="Cambria" w:hAnsi="Cambria"/>
          <w:b/>
          <w:bCs/>
          <w:sz w:val="32"/>
          <w:szCs w:val="32"/>
        </w:rPr>
        <w:t>.</w:t>
      </w:r>
    </w:p>
    <w:p w14:paraId="3FCFF05D" w14:textId="77777777" w:rsidR="00E97148" w:rsidRDefault="00E97148" w:rsidP="00E97148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E97148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E97148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E97148">
          <w:pPr>
            <w:pStyle w:val="3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sdt>
      <w:sdtPr>
        <w:rPr>
          <w:lang w:val="ro-RO"/>
        </w:rPr>
        <w:id w:val="-1026562981"/>
        <w:placeholder>
          <w:docPart w:val="D38093E1436C461E8BA16517C338B338"/>
        </w:placeholder>
        <w:temporary/>
        <w:showingPlcHdr/>
        <w15:appearance w15:val="hidden"/>
      </w:sdtPr>
      <w:sdtContent>
        <w:p w14:paraId="14CABEA7" w14:textId="77777777" w:rsidR="00E97148" w:rsidRPr="004E6785" w:rsidRDefault="00E97148" w:rsidP="00E97148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rFonts w:ascii="Times New Roman" w:hAnsi="Times New Roman"/>
          <w:color w:val="auto"/>
          <w:lang w:val="ro-RO"/>
        </w:rPr>
        <w:id w:val="-378008251"/>
        <w:placeholder>
          <w:docPart w:val="1294E2ED70CA49BE83363A92E77AF244"/>
        </w:placeholder>
        <w:temporary/>
        <w:showingPlcHdr/>
        <w15:appearance w15:val="hidden"/>
      </w:sdtPr>
      <w:sdtEndPr>
        <w:rPr>
          <w:rFonts w:cs="Calibri"/>
        </w:rPr>
      </w:sdtEndPr>
      <w:sdtContent>
        <w:p w14:paraId="4100BD72" w14:textId="77777777" w:rsidR="00E97148" w:rsidRPr="004E6785" w:rsidRDefault="00E97148" w:rsidP="00E97148">
          <w:pPr>
            <w:pStyle w:val="af7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14:paraId="5470A1C5" w14:textId="77777777" w:rsidR="00E97148" w:rsidRPr="004E6785" w:rsidRDefault="00E97148" w:rsidP="00E97148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14:paraId="7FFAD6DB" w14:textId="77777777" w:rsidR="00E97148" w:rsidRPr="004E6785" w:rsidRDefault="00E97148" w:rsidP="00E97148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14:paraId="55119D06" w14:textId="77777777" w:rsidR="00E97148" w:rsidRPr="004E6785" w:rsidRDefault="00E97148" w:rsidP="00E97148">
          <w:pPr>
            <w:pStyle w:val="a0"/>
            <w:tabs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14:paraId="13D3BC67" w14:textId="1FC1C6A0" w:rsidR="00E97148" w:rsidRPr="00E97148" w:rsidRDefault="00E97148" w:rsidP="00E97148">
          <w:pPr>
            <w:ind w:left="720" w:firstLine="0"/>
            <w:rPr>
              <w:rFonts w:ascii="Cambria" w:hAnsi="Cambria"/>
              <w:b/>
              <w:bCs/>
              <w:sz w:val="32"/>
              <w:szCs w:val="32"/>
            </w:rPr>
          </w:pPr>
          <w:r w:rsidRPr="004E6785">
            <w:rPr>
              <w:color w:val="0070C0"/>
              <w:lang w:val="ro-RO" w:bidi="ru-RU"/>
            </w:rPr>
            <w:t>и т. д.</w:t>
          </w:r>
        </w:p>
      </w:sdtContent>
    </w:sdt>
    <w:p w14:paraId="02166768" w14:textId="344E3481" w:rsidR="009A2F30" w:rsidRPr="004E6785" w:rsidRDefault="009A2F30" w:rsidP="00BB5275">
      <w:pPr>
        <w:pStyle w:val="1"/>
        <w:spacing w:line="240" w:lineRule="auto"/>
        <w:rPr>
          <w:rFonts w:ascii="Times New Roman" w:hAnsi="Times New Roman"/>
          <w:sz w:val="24"/>
          <w:szCs w:val="24"/>
          <w:lang w:val="ro-RO"/>
        </w:rPr>
      </w:pPr>
      <w:r w:rsidRPr="004E6785">
        <w:rPr>
          <w:rFonts w:ascii="Times New Roman" w:hAnsi="Times New Roman"/>
          <w:sz w:val="24"/>
          <w:szCs w:val="24"/>
          <w:lang w:val="ro-RO" w:bidi="ru-RU"/>
        </w:rPr>
        <w:br w:type="page"/>
      </w:r>
    </w:p>
    <w:bookmarkStart w:id="21" w:name="_Toc200973436" w:displacedByCustomXml="next"/>
    <w:bookmarkStart w:id="22" w:name="_Toc529756743" w:displacedByCustomXml="next"/>
    <w:bookmarkStart w:id="23" w:name="_Toc529756682" w:displacedByCustomXml="next"/>
    <w:sdt>
      <w:sdtPr>
        <w:rPr>
          <w:lang w:val="ro-RO"/>
        </w:r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BB5275">
          <w:pPr>
            <w:pStyle w:val="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Эпилог или заключение</w:t>
          </w:r>
        </w:p>
      </w:sdtContent>
    </w:sdt>
    <w:bookmarkEnd w:id="21" w:displacedByCustomXml="prev"/>
    <w:bookmarkEnd w:id="22" w:displacedByCustomXml="prev"/>
    <w:bookmarkEnd w:id="23" w:displacedByCustomXml="prev"/>
    <w:sdt>
      <w:sdtPr>
        <w:rPr>
          <w:lang w:val="ro-RO"/>
        </w:rPr>
        <w:id w:val="-1780489001"/>
        <w:placeholder>
          <w:docPart w:val="2FCDB551AF7D44CEAA3F9E0D1C9C0A77"/>
        </w:placeholder>
        <w:temporary/>
        <w:showingPlcHdr/>
        <w15:appearance w15:val="hidden"/>
      </w:sdtPr>
      <w:sdtContent>
        <w:p w14:paraId="30395E1B" w14:textId="77777777" w:rsidR="00A0776B" w:rsidRPr="004E6785" w:rsidRDefault="001710CE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-1609041544"/>
        <w:placeholder>
          <w:docPart w:val="F5C5B443479F447EB57E79C11A361A66"/>
        </w:placeholder>
        <w:temporary/>
        <w:showingPlcHdr/>
        <w15:appearance w15:val="hidden"/>
      </w:sdtPr>
      <w:sdtContent>
        <w:p w14:paraId="23DC0069" w14:textId="77777777" w:rsidR="00205500" w:rsidRPr="004E6785" w:rsidRDefault="001710CE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sdtContent>
    </w:sdt>
    <w:p w14:paraId="4A088460" w14:textId="77777777" w:rsidR="00205500" w:rsidRPr="004E6785" w:rsidRDefault="00205500" w:rsidP="00BB5275">
      <w:pPr>
        <w:spacing w:line="240" w:lineRule="auto"/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24" w:name="_Toc200973437" w:displacedByCustomXml="next"/>
    <w:bookmarkStart w:id="25" w:name="_Toc529756744" w:displacedByCustomXml="next"/>
    <w:bookmarkStart w:id="26" w:name="_Toc529756683" w:displacedByCustomXml="next"/>
    <w:sdt>
      <w:sdtPr>
        <w:rPr>
          <w:lang w:val="ro-RO"/>
        </w:r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BB5275">
          <w:pPr>
            <w:pStyle w:val="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Список литературы</w:t>
          </w:r>
        </w:p>
      </w:sdtContent>
    </w:sdt>
    <w:bookmarkEnd w:id="24" w:displacedByCustomXml="prev"/>
    <w:bookmarkEnd w:id="25" w:displacedByCustomXml="prev"/>
    <w:bookmarkEnd w:id="26" w:displacedByCustomXml="prev"/>
    <w:p w14:paraId="5C2C63A1" w14:textId="77777777" w:rsidR="00E97148" w:rsidRDefault="00E97148" w:rsidP="00BB5275">
      <w:pPr>
        <w:pStyle w:val="af7"/>
        <w:spacing w:line="240" w:lineRule="auto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19" w:history="1">
        <w:r w:rsidRPr="00E33F60">
          <w:rPr>
            <w:rStyle w:val="a8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20" w:history="1">
        <w:r w:rsidRPr="00E33F60">
          <w:rPr>
            <w:rStyle w:val="a8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r w:rsidRPr="003C456A">
        <w:t>https://docs.eltex-co.ru/display/ED23/Quick+Start+vESR</w:t>
      </w:r>
    </w:p>
    <w:p w14:paraId="4AA23DB6" w14:textId="77777777" w:rsidR="00E97148" w:rsidRPr="009C576B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21" w:history="1">
        <w:r w:rsidRPr="00E33F60">
          <w:rPr>
            <w:rStyle w:val="a8"/>
          </w:rPr>
          <w:t>https://github.com/GNS3/gns3-gui/releases</w:t>
        </w:r>
      </w:hyperlink>
    </w:p>
    <w:p w14:paraId="4D263925" w14:textId="77777777" w:rsidR="00E97148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r w:rsidRPr="002E218E">
        <w:t>https://docs.gns3.com/docs/getting-started/installation/windows/</w:t>
      </w:r>
    </w:p>
    <w:p w14:paraId="4E6B2BF7" w14:textId="77777777" w:rsidR="00E97148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22" w:history="1">
        <w:r w:rsidRPr="00E33F60">
          <w:rPr>
            <w:rStyle w:val="a8"/>
          </w:rPr>
          <w:t>https://github.com/alekho/EVE-NG_vESR/blob/main/README.md</w:t>
        </w:r>
      </w:hyperlink>
    </w:p>
    <w:p w14:paraId="00826F50" w14:textId="77777777" w:rsidR="00E97148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23" w:history="1">
        <w:r w:rsidRPr="00E33F60">
          <w:rPr>
            <w:rStyle w:val="a8"/>
          </w:rPr>
          <w:t>https://chat.deepseek.com/</w:t>
        </w:r>
      </w:hyperlink>
    </w:p>
    <w:p w14:paraId="26F4F59A" w14:textId="77777777" w:rsidR="00E97148" w:rsidRPr="002F6923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24" w:history="1">
        <w:r w:rsidRPr="00B802BC">
          <w:rPr>
            <w:rStyle w:val="a8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25" w:history="1">
        <w:r w:rsidRPr="00B802BC">
          <w:rPr>
            <w:rStyle w:val="a8"/>
          </w:rPr>
          <w:t>https://serverspace.ru/support/glossary/nat/</w:t>
        </w:r>
      </w:hyperlink>
    </w:p>
    <w:p w14:paraId="069E5211" w14:textId="77777777" w:rsidR="00E97148" w:rsidRPr="002F6923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26" w:history="1">
        <w:r w:rsidRPr="00B802BC">
          <w:rPr>
            <w:rStyle w:val="a8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27" w:history="1">
        <w:r w:rsidRPr="00B802BC">
          <w:rPr>
            <w:rStyle w:val="a8"/>
          </w:rPr>
          <w:t>https://habr.com/ru/companies/otus/articles/779970/</w:t>
        </w:r>
      </w:hyperlink>
    </w:p>
    <w:p w14:paraId="7764BBF1" w14:textId="77777777" w:rsidR="00E97148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hyperlink r:id="rId128" w:history="1">
        <w:r w:rsidRPr="005119CA">
          <w:rPr>
            <w:rStyle w:val="a8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r>
        <w:rPr>
          <w:lang w:val="en-US"/>
        </w:rPr>
        <w:t>https</w:t>
      </w:r>
      <w:r w:rsidRPr="003837F4">
        <w:t>://</w:t>
      </w:r>
      <w:hyperlink r:id="rId129" w:tgtFrame="_blank" w:history="1">
        <w:r w:rsidRPr="003F7F97">
          <w:rPr>
            <w:rStyle w:val="a8"/>
          </w:rPr>
          <w:t>newstorial.com</w:t>
        </w:r>
      </w:hyperlink>
      <w:hyperlink r:id="rId130" w:tgtFrame="_blank" w:history="1">
        <w:r w:rsidRPr="003F7F97">
          <w:rPr>
            <w:rStyle w:val="a8"/>
          </w:rPr>
          <w:t>expertnetworkconsultant.com</w:t>
        </w:r>
      </w:hyperlink>
      <w:hyperlink r:id="rId131" w:tgtFrame="_blank" w:history="1">
        <w:r w:rsidRPr="003F7F97">
          <w:rPr>
            <w:rStyle w:val="a8"/>
          </w:rPr>
          <w:t>docs.selectel.ru</w:t>
        </w:r>
      </w:hyperlink>
    </w:p>
    <w:p w14:paraId="67B01E3F" w14:textId="77777777" w:rsidR="00E97148" w:rsidRPr="009C576B" w:rsidRDefault="00E97148" w:rsidP="00E97148">
      <w:pPr>
        <w:pStyle w:val="a1"/>
        <w:numPr>
          <w:ilvl w:val="0"/>
          <w:numId w:val="71"/>
        </w:numPr>
        <w:spacing w:before="0" w:after="160" w:line="278" w:lineRule="auto"/>
        <w:contextualSpacing/>
      </w:pPr>
      <w:r>
        <w:rPr>
          <w:lang w:val="en-US"/>
        </w:rPr>
        <w:t>https://</w:t>
      </w:r>
      <w:hyperlink r:id="rId132" w:tgtFrame="_blank" w:history="1">
        <w:r w:rsidRPr="003F7F97">
          <w:rPr>
            <w:rStyle w:val="a8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line="240" w:lineRule="auto"/>
      </w:pPr>
    </w:p>
    <w:p w14:paraId="24E1CBF6" w14:textId="77777777" w:rsidR="00E97148" w:rsidRDefault="00E97148" w:rsidP="00BB5275">
      <w:pPr>
        <w:pStyle w:val="af7"/>
        <w:spacing w:line="240" w:lineRule="auto"/>
      </w:pPr>
    </w:p>
    <w:p w14:paraId="75BB775E" w14:textId="77777777" w:rsidR="00E97148" w:rsidRDefault="00E97148" w:rsidP="00BB5275">
      <w:pPr>
        <w:pStyle w:val="af7"/>
        <w:spacing w:line="240" w:lineRule="auto"/>
      </w:pPr>
    </w:p>
    <w:sdt>
      <w:sdtPr>
        <w:rPr>
          <w:lang w:val="ro-RO"/>
        </w:rPr>
        <w:id w:val="-130476122"/>
        <w:placeholder>
          <w:docPart w:val="38671B7EE9D74F118772C6A959E8E13F"/>
        </w:placeholder>
        <w:temporary/>
        <w:showingPlcHdr/>
        <w15:appearance w15:val="hidden"/>
      </w:sdtPr>
      <w:sdtContent>
        <w:p w14:paraId="65AE276D" w14:textId="055A56AA" w:rsidR="00D84035" w:rsidRPr="004E6785" w:rsidRDefault="00D84035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14:paraId="652B69DF" w14:textId="77777777" w:rsidR="00D84035" w:rsidRPr="004E6785" w:rsidRDefault="00D84035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14:paraId="4D8971B8" w14:textId="77777777" w:rsidR="00D84035" w:rsidRPr="004E6785" w:rsidRDefault="00D84035" w:rsidP="00BB5275">
          <w:pPr>
            <w:pStyle w:val="af7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14:paraId="2CDC744A" w14:textId="77777777" w:rsidR="00D84035" w:rsidRPr="004E6785" w:rsidRDefault="00D84035" w:rsidP="00BB5275">
          <w:pPr>
            <w:pStyle w:val="af7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14:paraId="2066098F" w14:textId="77777777" w:rsidR="00D84035" w:rsidRPr="004E6785" w:rsidRDefault="00D84035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14:paraId="05898227" w14:textId="77777777" w:rsidR="00D84035" w:rsidRPr="004E6785" w:rsidRDefault="00D84035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14:paraId="0752C56C" w14:textId="77777777" w:rsidR="00D84035" w:rsidRPr="004E6785" w:rsidRDefault="00D84035" w:rsidP="00BB5275">
          <w:pPr>
            <w:pStyle w:val="af7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14:paraId="0D6C7D01" w14:textId="77777777" w:rsidR="00D84035" w:rsidRPr="004E6785" w:rsidRDefault="00D84035" w:rsidP="00BB5275">
          <w:pPr>
            <w:pStyle w:val="af7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14:paraId="16044EC1" w14:textId="77777777" w:rsidR="00D84035" w:rsidRPr="004E6785" w:rsidRDefault="00D84035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14:paraId="3E4E0F37" w14:textId="77777777" w:rsidR="00D84035" w:rsidRPr="004E6785" w:rsidRDefault="00D84035" w:rsidP="00BB5275">
          <w:pPr>
            <w:pStyle w:val="af7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14:paraId="53AA874C" w14:textId="77777777" w:rsidR="00D84035" w:rsidRPr="004E6785" w:rsidRDefault="00D84035" w:rsidP="00BB5275">
          <w:pPr>
            <w:pStyle w:val="af7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14:paraId="5015520A" w14:textId="77777777" w:rsidR="00D84035" w:rsidRPr="004E6785" w:rsidRDefault="00D84035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14:paraId="5CF924E5" w14:textId="77777777" w:rsidR="00D84035" w:rsidRPr="004E6785" w:rsidRDefault="00D84035" w:rsidP="00BB5275">
          <w:pPr>
            <w:pStyle w:val="af7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14:paraId="5D09482C" w14:textId="77777777" w:rsidR="00D84035" w:rsidRPr="004E6785" w:rsidRDefault="00D84035" w:rsidP="00BB5275">
          <w:pPr>
            <w:pStyle w:val="af7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14:paraId="482297CD" w14:textId="77777777" w:rsidR="00972D2C" w:rsidRPr="004E6785" w:rsidRDefault="00972D2C" w:rsidP="00BB5275">
          <w:pPr>
            <w:pStyle w:val="af7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14:paraId="722668D0" w14:textId="77777777" w:rsidR="002D24E9" w:rsidRPr="004E6785" w:rsidRDefault="00D84035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sdtContent>
    </w:sdt>
    <w:p w14:paraId="468FEF7E" w14:textId="77777777" w:rsidR="00205500" w:rsidRPr="004E6785" w:rsidRDefault="00205500" w:rsidP="00BB5275">
      <w:pPr>
        <w:spacing w:line="240" w:lineRule="auto"/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27" w:name="_Toc200973438" w:displacedByCustomXml="next"/>
    <w:bookmarkStart w:id="28" w:name="_Toc529756745" w:displacedByCustomXml="next"/>
    <w:bookmarkStart w:id="29" w:name="_Toc529756684" w:displacedByCustomXml="next"/>
    <w:sdt>
      <w:sdtPr>
        <w:rPr>
          <w:lang w:val="ro-RO"/>
        </w:r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BB5275">
          <w:pPr>
            <w:pStyle w:val="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Благодарности</w:t>
          </w:r>
        </w:p>
      </w:sdtContent>
    </w:sdt>
    <w:bookmarkEnd w:id="27" w:displacedByCustomXml="prev"/>
    <w:bookmarkEnd w:id="28" w:displacedByCustomXml="prev"/>
    <w:bookmarkEnd w:id="29" w:displacedByCustomXml="prev"/>
    <w:sdt>
      <w:sdtPr>
        <w:rPr>
          <w:lang w:val="ro-RO"/>
        </w:rPr>
        <w:id w:val="1801799683"/>
        <w:placeholder>
          <w:docPart w:val="4871F28AAF414933A0E4A076BE0EECEC"/>
        </w:placeholder>
        <w:temporary/>
        <w:showingPlcHdr/>
        <w15:appearance w15:val="hidden"/>
      </w:sdtPr>
      <w:sdtContent>
        <w:p w14:paraId="2966D1BD" w14:textId="77777777" w:rsidR="00205500" w:rsidRPr="004E6785" w:rsidRDefault="001710CE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1572462659"/>
        <w:placeholder>
          <w:docPart w:val="8B05752993104463BF712EFF089BAC00"/>
        </w:placeholder>
        <w:temporary/>
        <w:showingPlcHdr/>
        <w15:appearance w15:val="hidden"/>
      </w:sdtPr>
      <w:sdtContent>
        <w:p w14:paraId="688916A6" w14:textId="77777777" w:rsidR="00046D6B" w:rsidRPr="004E6785" w:rsidRDefault="001710CE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sdtContent>
    </w:sdt>
    <w:p w14:paraId="6E36DA15" w14:textId="77777777" w:rsidR="00205500" w:rsidRPr="004E6785" w:rsidRDefault="00205500" w:rsidP="00BB5275">
      <w:pPr>
        <w:spacing w:line="240" w:lineRule="auto"/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0" w:name="_Toc200973439" w:displacedByCustomXml="next"/>
    <w:bookmarkStart w:id="31" w:name="_Toc529756746" w:displacedByCustomXml="next"/>
    <w:bookmarkStart w:id="32" w:name="_Toc529756685" w:displacedByCustomXml="next"/>
    <w:sdt>
      <w:sdtPr>
        <w:rPr>
          <w:lang w:val="ro-RO"/>
        </w:r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BB5275">
          <w:pPr>
            <w:pStyle w:val="1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Об авторе</w:t>
          </w:r>
        </w:p>
      </w:sdtContent>
    </w:sdt>
    <w:bookmarkEnd w:id="30" w:displacedByCustomXml="prev"/>
    <w:bookmarkEnd w:id="31" w:displacedByCustomXml="prev"/>
    <w:bookmarkEnd w:id="32" w:displacedByCustomXml="prev"/>
    <w:sdt>
      <w:sdtPr>
        <w:rPr>
          <w:lang w:val="ro-RO"/>
        </w:rPr>
        <w:id w:val="-1232304388"/>
        <w:placeholder>
          <w:docPart w:val="FF220FB6534C44BB83EBC9A225E55421"/>
        </w:placeholder>
        <w:temporary/>
        <w:showingPlcHdr/>
        <w15:appearance w15:val="hidden"/>
      </w:sdtPr>
      <w:sdtContent>
        <w:p w14:paraId="03F2D379" w14:textId="77777777" w:rsidR="00A0776B" w:rsidRPr="004E6785" w:rsidRDefault="001710CE" w:rsidP="00BB5275">
          <w:pPr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Вставьте содержимое здесь...</w:t>
          </w:r>
        </w:p>
      </w:sdtContent>
    </w:sdt>
    <w:sdt>
      <w:sdtPr>
        <w:rPr>
          <w:lang w:val="ro-RO"/>
        </w:rPr>
        <w:id w:val="56908774"/>
        <w:placeholder>
          <w:docPart w:val="48E7EC893D874533BD5E7EE984401967"/>
        </w:placeholder>
        <w:temporary/>
        <w:showingPlcHdr/>
        <w15:appearance w15:val="hidden"/>
      </w:sdtPr>
      <w:sdtContent>
        <w:p w14:paraId="15A7880D" w14:textId="77777777" w:rsidR="001710CE" w:rsidRPr="004E6785" w:rsidRDefault="001710CE" w:rsidP="00BB5275">
          <w:pPr>
            <w:pStyle w:val="af7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14:paraId="571B0BF3" w14:textId="77777777" w:rsidR="001710CE" w:rsidRPr="004E6785" w:rsidRDefault="001710CE" w:rsidP="00BB5275">
          <w:pPr>
            <w:pStyle w:val="af7"/>
            <w:numPr>
              <w:ilvl w:val="0"/>
              <w:numId w:val="16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14:paraId="43A65014" w14:textId="77777777" w:rsidR="001710CE" w:rsidRPr="004E6785" w:rsidRDefault="001710CE" w:rsidP="00BB5275">
          <w:pPr>
            <w:pStyle w:val="af7"/>
            <w:numPr>
              <w:ilvl w:val="0"/>
              <w:numId w:val="16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14:paraId="5E5AF132" w14:textId="77777777" w:rsidR="001710CE" w:rsidRPr="004E6785" w:rsidRDefault="001710CE" w:rsidP="00BB5275">
          <w:pPr>
            <w:pStyle w:val="af7"/>
            <w:numPr>
              <w:ilvl w:val="0"/>
              <w:numId w:val="16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14:paraId="61E3F483" w14:textId="77777777" w:rsidR="001710CE" w:rsidRPr="004E6785" w:rsidRDefault="001710CE" w:rsidP="00BB5275">
          <w:pPr>
            <w:pStyle w:val="af7"/>
            <w:numPr>
              <w:ilvl w:val="0"/>
              <w:numId w:val="16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14:paraId="01282E45" w14:textId="77777777" w:rsidR="00205500" w:rsidRPr="004E6785" w:rsidRDefault="001710CE" w:rsidP="00BB5275">
          <w:pPr>
            <w:pStyle w:val="af7"/>
            <w:numPr>
              <w:ilvl w:val="0"/>
              <w:numId w:val="16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sdtContent>
    </w:sdt>
    <w:p w14:paraId="7D83B706" w14:textId="77777777" w:rsidR="00205500" w:rsidRDefault="00205500" w:rsidP="00BB5275">
      <w:pPr>
        <w:spacing w:line="240" w:lineRule="auto"/>
      </w:pPr>
    </w:p>
    <w:p w14:paraId="252945CD" w14:textId="77777777" w:rsidR="00E97148" w:rsidRDefault="00E97148" w:rsidP="00BB5275">
      <w:pPr>
        <w:spacing w:line="240" w:lineRule="auto"/>
      </w:pPr>
    </w:p>
    <w:p w14:paraId="0D173D9B" w14:textId="4FA325EB" w:rsidR="00E97148" w:rsidRDefault="00E97148">
      <w:pPr>
        <w:spacing w:after="0" w:line="240" w:lineRule="auto"/>
        <w:ind w:firstLine="0"/>
      </w:pPr>
      <w:r>
        <w:br w:type="page"/>
      </w:r>
    </w:p>
    <w:p w14:paraId="40F29491" w14:textId="146C51BE" w:rsidR="00E97148" w:rsidRPr="00E97148" w:rsidRDefault="00E97148" w:rsidP="00E97148">
      <w:pPr>
        <w:pStyle w:val="21"/>
      </w:pPr>
      <w:r w:rsidRPr="00E97148">
        <w:t>Приложение</w:t>
      </w:r>
    </w:p>
    <w:sectPr w:rsidR="00E97148" w:rsidRPr="00E97148" w:rsidSect="00BB5275">
      <w:headerReference w:type="default" r:id="rId133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A8AF4" w14:textId="77777777" w:rsidR="005E1F1A" w:rsidRDefault="005E1F1A" w:rsidP="00E30FF1">
      <w:r>
        <w:separator/>
      </w:r>
    </w:p>
  </w:endnote>
  <w:endnote w:type="continuationSeparator" w:id="0">
    <w:p w14:paraId="1CCF45BE" w14:textId="77777777" w:rsidR="005E1F1A" w:rsidRDefault="005E1F1A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ro-RO"/>
      </w:rPr>
      <w:id w:val="16346641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A0D777" w14:textId="77777777" w:rsidR="00005256" w:rsidRPr="004E6785" w:rsidRDefault="00005256" w:rsidP="008339EE">
        <w:pPr>
          <w:pStyle w:val="ab"/>
          <w:jc w:val="right"/>
          <w:rPr>
            <w:lang w:val="ro-RO"/>
          </w:rPr>
        </w:pPr>
        <w:r w:rsidRPr="004E6785">
          <w:rPr>
            <w:lang w:val="ro-RO" w:bidi="ru-RU"/>
          </w:rPr>
          <w:fldChar w:fldCharType="begin"/>
        </w:r>
        <w:r w:rsidRPr="004E6785">
          <w:rPr>
            <w:lang w:val="ro-RO" w:bidi="ru-RU"/>
          </w:rPr>
          <w:instrText xml:space="preserve"> PAGE   \* MERGEFORMAT </w:instrText>
        </w:r>
        <w:r w:rsidRPr="004E6785">
          <w:rPr>
            <w:lang w:val="ro-RO" w:bidi="ru-RU"/>
          </w:rPr>
          <w:fldChar w:fldCharType="separate"/>
        </w:r>
        <w:r w:rsidRPr="004E6785">
          <w:rPr>
            <w:noProof/>
            <w:lang w:val="ro-RO" w:bidi="ru-RU"/>
          </w:rPr>
          <w:t>14</w:t>
        </w:r>
        <w:r w:rsidRPr="004E6785">
          <w:rPr>
            <w:noProof/>
            <w:lang w:val="ro-RO" w:bidi="ru-RU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E0B988" w14:textId="77777777" w:rsidR="005E1F1A" w:rsidRDefault="005E1F1A" w:rsidP="00E30FF1">
      <w:r>
        <w:separator/>
      </w:r>
    </w:p>
  </w:footnote>
  <w:footnote w:type="continuationSeparator" w:id="0">
    <w:p w14:paraId="690D5A3E" w14:textId="77777777" w:rsidR="005E1F1A" w:rsidRDefault="005E1F1A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lang w:val="ro-RO"/>
      </w:rPr>
      <w:id w:val="-1825194964"/>
      <w:placeholder>
        <w:docPart w:val="B8F69ABD0278437AA685D0CEE6DE280B"/>
      </w:placeholder>
      <w:temporary/>
      <w:showingPlcHdr/>
      <w15:appearance w15:val="hidden"/>
    </w:sdtPr>
    <w:sdtContent>
      <w:p w14:paraId="41051112" w14:textId="77777777" w:rsidR="00005256" w:rsidRPr="004E6785" w:rsidRDefault="004510B1" w:rsidP="00E678C1">
        <w:pPr>
          <w:pStyle w:val="a9"/>
          <w:rPr>
            <w:lang w:val="ro-RO"/>
          </w:rPr>
        </w:pPr>
        <w:r w:rsidRPr="004E6785">
          <w:rPr>
            <w:lang w:val="ro-RO" w:bidi="ru-RU"/>
          </w:rPr>
          <w:t>Фамилия автора и название книги</w: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1CE4986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1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4402ED"/>
    <w:multiLevelType w:val="hybridMultilevel"/>
    <w:tmpl w:val="E1981248"/>
    <w:lvl w:ilvl="0" w:tplc="BA32C678">
      <w:numFmt w:val="bullet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16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86099A"/>
    <w:multiLevelType w:val="hybridMultilevel"/>
    <w:tmpl w:val="33CA1A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5A60A0"/>
    <w:multiLevelType w:val="multilevel"/>
    <w:tmpl w:val="A4BC5A04"/>
    <w:lvl w:ilvl="0">
      <w:start w:val="1"/>
      <w:numFmt w:val="decimal"/>
      <w:pStyle w:val="a1"/>
      <w:lvlText w:val="%1."/>
      <w:lvlJc w:val="left"/>
      <w:pPr>
        <w:ind w:left="90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5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F0B1DFA"/>
    <w:multiLevelType w:val="hybridMultilevel"/>
    <w:tmpl w:val="6602D394"/>
    <w:lvl w:ilvl="0" w:tplc="BA32C678">
      <w:numFmt w:val="bullet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29" w15:restartNumberingAfterBreak="0">
    <w:nsid w:val="215272C6"/>
    <w:multiLevelType w:val="hybridMultilevel"/>
    <w:tmpl w:val="D7CEB7E2"/>
    <w:lvl w:ilvl="0" w:tplc="BA32C678">
      <w:numFmt w:val="bullet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30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2" w15:restartNumberingAfterBreak="0">
    <w:nsid w:val="425A451B"/>
    <w:multiLevelType w:val="hybridMultilevel"/>
    <w:tmpl w:val="C7689D6C"/>
    <w:lvl w:ilvl="0" w:tplc="BA32C678">
      <w:numFmt w:val="bullet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43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36D7A97"/>
    <w:multiLevelType w:val="hybridMultilevel"/>
    <w:tmpl w:val="870C7722"/>
    <w:lvl w:ilvl="0" w:tplc="041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25F598E"/>
    <w:multiLevelType w:val="hybridMultilevel"/>
    <w:tmpl w:val="D74AD99A"/>
    <w:lvl w:ilvl="0" w:tplc="BA32C678">
      <w:numFmt w:val="bullet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1" w15:restartNumberingAfterBreak="0">
    <w:nsid w:val="535820DA"/>
    <w:multiLevelType w:val="hybridMultilevel"/>
    <w:tmpl w:val="2CBEC71A"/>
    <w:lvl w:ilvl="0" w:tplc="BA32C678">
      <w:numFmt w:val="bullet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2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8" w15:restartNumberingAfterBreak="0">
    <w:nsid w:val="67200225"/>
    <w:multiLevelType w:val="hybridMultilevel"/>
    <w:tmpl w:val="E376A3E0"/>
    <w:lvl w:ilvl="0" w:tplc="BA32C678">
      <w:numFmt w:val="bullet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59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63" w15:restartNumberingAfterBreak="0">
    <w:nsid w:val="75FF76F0"/>
    <w:multiLevelType w:val="multilevel"/>
    <w:tmpl w:val="04090023"/>
    <w:styleLink w:val="a2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4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7EB42F9"/>
    <w:multiLevelType w:val="hybridMultilevel"/>
    <w:tmpl w:val="3F7CDA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9AF7343"/>
    <w:multiLevelType w:val="hybridMultilevel"/>
    <w:tmpl w:val="9D843CB4"/>
    <w:lvl w:ilvl="0" w:tplc="BA32C678">
      <w:numFmt w:val="bullet"/>
      <w:lvlText w:val="•"/>
      <w:lvlJc w:val="left"/>
      <w:pPr>
        <w:ind w:left="1080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3843520">
    <w:abstractNumId w:val="22"/>
  </w:num>
  <w:num w:numId="2" w16cid:durableId="1716810465">
    <w:abstractNumId w:val="65"/>
  </w:num>
  <w:num w:numId="3" w16cid:durableId="1001157649">
    <w:abstractNumId w:val="20"/>
  </w:num>
  <w:num w:numId="4" w16cid:durableId="273440337">
    <w:abstractNumId w:val="67"/>
  </w:num>
  <w:num w:numId="5" w16cid:durableId="522672444">
    <w:abstractNumId w:val="62"/>
  </w:num>
  <w:num w:numId="6" w16cid:durableId="1591885474">
    <w:abstractNumId w:val="58"/>
  </w:num>
  <w:num w:numId="7" w16cid:durableId="35550723">
    <w:abstractNumId w:val="15"/>
  </w:num>
  <w:num w:numId="8" w16cid:durableId="1650406324">
    <w:abstractNumId w:val="42"/>
  </w:num>
  <w:num w:numId="9" w16cid:durableId="1545601926">
    <w:abstractNumId w:val="51"/>
  </w:num>
  <w:num w:numId="10" w16cid:durableId="789666079">
    <w:abstractNumId w:val="29"/>
  </w:num>
  <w:num w:numId="11" w16cid:durableId="971909039">
    <w:abstractNumId w:val="50"/>
  </w:num>
  <w:num w:numId="12" w16cid:durableId="678653615">
    <w:abstractNumId w:val="28"/>
  </w:num>
  <w:num w:numId="13" w16cid:durableId="20206743">
    <w:abstractNumId w:val="9"/>
  </w:num>
  <w:num w:numId="14" w16cid:durableId="369377716">
    <w:abstractNumId w:val="22"/>
    <w:lvlOverride w:ilvl="0">
      <w:startOverride w:val="1"/>
    </w:lvlOverride>
  </w:num>
  <w:num w:numId="15" w16cid:durableId="898905702">
    <w:abstractNumId w:val="22"/>
    <w:lvlOverride w:ilvl="0">
      <w:startOverride w:val="1"/>
    </w:lvlOverride>
  </w:num>
  <w:num w:numId="16" w16cid:durableId="1183858365">
    <w:abstractNumId w:val="12"/>
  </w:num>
  <w:num w:numId="17" w16cid:durableId="1755201807">
    <w:abstractNumId w:val="37"/>
  </w:num>
  <w:num w:numId="18" w16cid:durableId="931815598">
    <w:abstractNumId w:val="61"/>
  </w:num>
  <w:num w:numId="19" w16cid:durableId="1875651433">
    <w:abstractNumId w:val="63"/>
  </w:num>
  <w:num w:numId="20" w16cid:durableId="1860773548">
    <w:abstractNumId w:val="7"/>
  </w:num>
  <w:num w:numId="21" w16cid:durableId="1306395421">
    <w:abstractNumId w:val="6"/>
  </w:num>
  <w:num w:numId="22" w16cid:durableId="958606025">
    <w:abstractNumId w:val="5"/>
  </w:num>
  <w:num w:numId="23" w16cid:durableId="2058121495">
    <w:abstractNumId w:val="4"/>
  </w:num>
  <w:num w:numId="24" w16cid:durableId="303462315">
    <w:abstractNumId w:val="8"/>
  </w:num>
  <w:num w:numId="25" w16cid:durableId="657658187">
    <w:abstractNumId w:val="3"/>
  </w:num>
  <w:num w:numId="26" w16cid:durableId="1307515085">
    <w:abstractNumId w:val="2"/>
  </w:num>
  <w:num w:numId="27" w16cid:durableId="608899267">
    <w:abstractNumId w:val="1"/>
  </w:num>
  <w:num w:numId="28" w16cid:durableId="1255505913">
    <w:abstractNumId w:val="0"/>
  </w:num>
  <w:num w:numId="29" w16cid:durableId="1033379408">
    <w:abstractNumId w:val="19"/>
  </w:num>
  <w:num w:numId="30" w16cid:durableId="818882570">
    <w:abstractNumId w:val="30"/>
  </w:num>
  <w:num w:numId="31" w16cid:durableId="1760370969">
    <w:abstractNumId w:val="34"/>
  </w:num>
  <w:num w:numId="32" w16cid:durableId="863320964">
    <w:abstractNumId w:val="35"/>
  </w:num>
  <w:num w:numId="33" w16cid:durableId="1045640100">
    <w:abstractNumId w:val="57"/>
  </w:num>
  <w:num w:numId="34" w16cid:durableId="594897456">
    <w:abstractNumId w:val="24"/>
  </w:num>
  <w:num w:numId="35" w16cid:durableId="2020160643">
    <w:abstractNumId w:val="10"/>
  </w:num>
  <w:num w:numId="36" w16cid:durableId="181015918">
    <w:abstractNumId w:val="41"/>
  </w:num>
  <w:num w:numId="37" w16cid:durableId="1020619577">
    <w:abstractNumId w:val="31"/>
  </w:num>
  <w:num w:numId="38" w16cid:durableId="2032762688">
    <w:abstractNumId w:val="32"/>
  </w:num>
  <w:num w:numId="39" w16cid:durableId="335615800">
    <w:abstractNumId w:val="53"/>
  </w:num>
  <w:num w:numId="40" w16cid:durableId="63258024">
    <w:abstractNumId w:val="38"/>
  </w:num>
  <w:num w:numId="41" w16cid:durableId="1011877856">
    <w:abstractNumId w:val="36"/>
  </w:num>
  <w:num w:numId="42" w16cid:durableId="160001139">
    <w:abstractNumId w:val="33"/>
  </w:num>
  <w:num w:numId="43" w16cid:durableId="2012371252">
    <w:abstractNumId w:val="11"/>
  </w:num>
  <w:num w:numId="44" w16cid:durableId="198786203">
    <w:abstractNumId w:val="68"/>
  </w:num>
  <w:num w:numId="45" w16cid:durableId="352726056">
    <w:abstractNumId w:val="21"/>
  </w:num>
  <w:num w:numId="46" w16cid:durableId="974406867">
    <w:abstractNumId w:val="49"/>
  </w:num>
  <w:num w:numId="47" w16cid:durableId="1421098807">
    <w:abstractNumId w:val="14"/>
  </w:num>
  <w:num w:numId="48" w16cid:durableId="63332550">
    <w:abstractNumId w:val="27"/>
  </w:num>
  <w:num w:numId="49" w16cid:durableId="1762480876">
    <w:abstractNumId w:val="25"/>
  </w:num>
  <w:num w:numId="50" w16cid:durableId="1174610786">
    <w:abstractNumId w:val="39"/>
  </w:num>
  <w:num w:numId="51" w16cid:durableId="1468815306">
    <w:abstractNumId w:val="60"/>
  </w:num>
  <w:num w:numId="52" w16cid:durableId="1743790015">
    <w:abstractNumId w:val="64"/>
  </w:num>
  <w:num w:numId="53" w16cid:durableId="1616448540">
    <w:abstractNumId w:val="56"/>
  </w:num>
  <w:num w:numId="54" w16cid:durableId="381949509">
    <w:abstractNumId w:val="43"/>
  </w:num>
  <w:num w:numId="55" w16cid:durableId="355693807">
    <w:abstractNumId w:val="44"/>
  </w:num>
  <w:num w:numId="56" w16cid:durableId="144903053">
    <w:abstractNumId w:val="46"/>
  </w:num>
  <w:num w:numId="57" w16cid:durableId="1681619130">
    <w:abstractNumId w:val="18"/>
  </w:num>
  <w:num w:numId="58" w16cid:durableId="103616407">
    <w:abstractNumId w:val="54"/>
  </w:num>
  <w:num w:numId="59" w16cid:durableId="900167481">
    <w:abstractNumId w:val="13"/>
  </w:num>
  <w:num w:numId="60" w16cid:durableId="982000306">
    <w:abstractNumId w:val="40"/>
  </w:num>
  <w:num w:numId="61" w16cid:durableId="42564419">
    <w:abstractNumId w:val="59"/>
  </w:num>
  <w:num w:numId="62" w16cid:durableId="1690402186">
    <w:abstractNumId w:val="66"/>
  </w:num>
  <w:num w:numId="63" w16cid:durableId="515727541">
    <w:abstractNumId w:val="47"/>
  </w:num>
  <w:num w:numId="64" w16cid:durableId="198125780">
    <w:abstractNumId w:val="23"/>
  </w:num>
  <w:num w:numId="65" w16cid:durableId="1921133855">
    <w:abstractNumId w:val="45"/>
  </w:num>
  <w:num w:numId="66" w16cid:durableId="1292520064">
    <w:abstractNumId w:val="16"/>
  </w:num>
  <w:num w:numId="67" w16cid:durableId="1787307735">
    <w:abstractNumId w:val="48"/>
  </w:num>
  <w:num w:numId="68" w16cid:durableId="877089790">
    <w:abstractNumId w:val="55"/>
  </w:num>
  <w:num w:numId="69" w16cid:durableId="269819322">
    <w:abstractNumId w:val="52"/>
  </w:num>
  <w:num w:numId="70" w16cid:durableId="1070692455">
    <w:abstractNumId w:val="17"/>
  </w:num>
  <w:num w:numId="71" w16cid:durableId="1249314895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B3B0D"/>
    <w:rsid w:val="00113DC6"/>
    <w:rsid w:val="001237BA"/>
    <w:rsid w:val="00137718"/>
    <w:rsid w:val="00150C28"/>
    <w:rsid w:val="00154A4E"/>
    <w:rsid w:val="00154B17"/>
    <w:rsid w:val="0015606F"/>
    <w:rsid w:val="001710CE"/>
    <w:rsid w:val="0017198D"/>
    <w:rsid w:val="001770D0"/>
    <w:rsid w:val="00194DFE"/>
    <w:rsid w:val="001B2655"/>
    <w:rsid w:val="001B5A9E"/>
    <w:rsid w:val="001C7C96"/>
    <w:rsid w:val="001D3ED6"/>
    <w:rsid w:val="00205500"/>
    <w:rsid w:val="00211C7A"/>
    <w:rsid w:val="00246C04"/>
    <w:rsid w:val="00246D74"/>
    <w:rsid w:val="00262B3C"/>
    <w:rsid w:val="00270580"/>
    <w:rsid w:val="00283444"/>
    <w:rsid w:val="00286B0E"/>
    <w:rsid w:val="002C409A"/>
    <w:rsid w:val="002C6962"/>
    <w:rsid w:val="002C7C9F"/>
    <w:rsid w:val="002D0D93"/>
    <w:rsid w:val="002D24E9"/>
    <w:rsid w:val="002D452D"/>
    <w:rsid w:val="002E0175"/>
    <w:rsid w:val="002E0A80"/>
    <w:rsid w:val="002F278E"/>
    <w:rsid w:val="002F40AE"/>
    <w:rsid w:val="0033243B"/>
    <w:rsid w:val="00343393"/>
    <w:rsid w:val="003525B6"/>
    <w:rsid w:val="0035576A"/>
    <w:rsid w:val="00363CDC"/>
    <w:rsid w:val="00365692"/>
    <w:rsid w:val="003B0566"/>
    <w:rsid w:val="003F6C83"/>
    <w:rsid w:val="00414D16"/>
    <w:rsid w:val="0041725A"/>
    <w:rsid w:val="00423E5E"/>
    <w:rsid w:val="004403AE"/>
    <w:rsid w:val="00442FF5"/>
    <w:rsid w:val="004510B1"/>
    <w:rsid w:val="004548BC"/>
    <w:rsid w:val="0045705F"/>
    <w:rsid w:val="00485591"/>
    <w:rsid w:val="00485DD4"/>
    <w:rsid w:val="0049228D"/>
    <w:rsid w:val="004C53BE"/>
    <w:rsid w:val="004C63A4"/>
    <w:rsid w:val="004C7801"/>
    <w:rsid w:val="004D2DED"/>
    <w:rsid w:val="004E6785"/>
    <w:rsid w:val="004F185B"/>
    <w:rsid w:val="004F40C2"/>
    <w:rsid w:val="005075CF"/>
    <w:rsid w:val="0052043C"/>
    <w:rsid w:val="00521F9E"/>
    <w:rsid w:val="0054089F"/>
    <w:rsid w:val="0054764A"/>
    <w:rsid w:val="00551C2E"/>
    <w:rsid w:val="005567E7"/>
    <w:rsid w:val="00561FD1"/>
    <w:rsid w:val="00567B46"/>
    <w:rsid w:val="00575268"/>
    <w:rsid w:val="00593D2D"/>
    <w:rsid w:val="005B0CD6"/>
    <w:rsid w:val="005B6061"/>
    <w:rsid w:val="005D5458"/>
    <w:rsid w:val="005E1F1A"/>
    <w:rsid w:val="005E7638"/>
    <w:rsid w:val="005E786A"/>
    <w:rsid w:val="00610D60"/>
    <w:rsid w:val="00611A3D"/>
    <w:rsid w:val="00625B4B"/>
    <w:rsid w:val="0066037E"/>
    <w:rsid w:val="0066603D"/>
    <w:rsid w:val="006749AC"/>
    <w:rsid w:val="00690307"/>
    <w:rsid w:val="00692E9D"/>
    <w:rsid w:val="006A3CC1"/>
    <w:rsid w:val="006A5A75"/>
    <w:rsid w:val="006B0C14"/>
    <w:rsid w:val="006C685E"/>
    <w:rsid w:val="006D36B3"/>
    <w:rsid w:val="006D5058"/>
    <w:rsid w:val="006E39E8"/>
    <w:rsid w:val="007138FD"/>
    <w:rsid w:val="007201AE"/>
    <w:rsid w:val="0074004C"/>
    <w:rsid w:val="007414E3"/>
    <w:rsid w:val="00744EC9"/>
    <w:rsid w:val="00751B55"/>
    <w:rsid w:val="00753DBE"/>
    <w:rsid w:val="0075795F"/>
    <w:rsid w:val="00777D46"/>
    <w:rsid w:val="00791FA5"/>
    <w:rsid w:val="00793215"/>
    <w:rsid w:val="007A1CB3"/>
    <w:rsid w:val="007A210F"/>
    <w:rsid w:val="007A400E"/>
    <w:rsid w:val="007B7B43"/>
    <w:rsid w:val="007C10F5"/>
    <w:rsid w:val="007E7ED1"/>
    <w:rsid w:val="00815B2B"/>
    <w:rsid w:val="00831027"/>
    <w:rsid w:val="008339EE"/>
    <w:rsid w:val="00840BEA"/>
    <w:rsid w:val="00851795"/>
    <w:rsid w:val="00853825"/>
    <w:rsid w:val="0085556D"/>
    <w:rsid w:val="00856148"/>
    <w:rsid w:val="00887B51"/>
    <w:rsid w:val="00895103"/>
    <w:rsid w:val="008B3004"/>
    <w:rsid w:val="008D0ED1"/>
    <w:rsid w:val="008E1730"/>
    <w:rsid w:val="008E2B11"/>
    <w:rsid w:val="008F22CC"/>
    <w:rsid w:val="0090317B"/>
    <w:rsid w:val="00904DDD"/>
    <w:rsid w:val="009123A3"/>
    <w:rsid w:val="009202B0"/>
    <w:rsid w:val="009245E0"/>
    <w:rsid w:val="00926465"/>
    <w:rsid w:val="00930948"/>
    <w:rsid w:val="00940D3A"/>
    <w:rsid w:val="009558E7"/>
    <w:rsid w:val="009643BB"/>
    <w:rsid w:val="00972D2C"/>
    <w:rsid w:val="00972D81"/>
    <w:rsid w:val="00993F56"/>
    <w:rsid w:val="009A2F30"/>
    <w:rsid w:val="009A7D23"/>
    <w:rsid w:val="009B3579"/>
    <w:rsid w:val="009E3456"/>
    <w:rsid w:val="009F01AB"/>
    <w:rsid w:val="009F1EB7"/>
    <w:rsid w:val="00A0776B"/>
    <w:rsid w:val="00A101A1"/>
    <w:rsid w:val="00A139FF"/>
    <w:rsid w:val="00A245D1"/>
    <w:rsid w:val="00A52E17"/>
    <w:rsid w:val="00A660CB"/>
    <w:rsid w:val="00A80BF8"/>
    <w:rsid w:val="00AB3B1C"/>
    <w:rsid w:val="00AC697A"/>
    <w:rsid w:val="00AD6007"/>
    <w:rsid w:val="00AE09CE"/>
    <w:rsid w:val="00AE7413"/>
    <w:rsid w:val="00AF2876"/>
    <w:rsid w:val="00B20265"/>
    <w:rsid w:val="00B20FCB"/>
    <w:rsid w:val="00B26B6E"/>
    <w:rsid w:val="00B36088"/>
    <w:rsid w:val="00B61B8E"/>
    <w:rsid w:val="00B74B8C"/>
    <w:rsid w:val="00B8329E"/>
    <w:rsid w:val="00BB1E9A"/>
    <w:rsid w:val="00BB5275"/>
    <w:rsid w:val="00BD49FA"/>
    <w:rsid w:val="00BD5268"/>
    <w:rsid w:val="00BE10D0"/>
    <w:rsid w:val="00C078DB"/>
    <w:rsid w:val="00C15E02"/>
    <w:rsid w:val="00C2158A"/>
    <w:rsid w:val="00C26BEA"/>
    <w:rsid w:val="00C33468"/>
    <w:rsid w:val="00C52D44"/>
    <w:rsid w:val="00C56D47"/>
    <w:rsid w:val="00C66184"/>
    <w:rsid w:val="00C73EB8"/>
    <w:rsid w:val="00C96AC3"/>
    <w:rsid w:val="00CA727B"/>
    <w:rsid w:val="00CB5363"/>
    <w:rsid w:val="00CD0DD7"/>
    <w:rsid w:val="00CD0FAD"/>
    <w:rsid w:val="00CE08B8"/>
    <w:rsid w:val="00CF5046"/>
    <w:rsid w:val="00D11196"/>
    <w:rsid w:val="00D17DE7"/>
    <w:rsid w:val="00D215FF"/>
    <w:rsid w:val="00D338D7"/>
    <w:rsid w:val="00D40C9B"/>
    <w:rsid w:val="00D50EC1"/>
    <w:rsid w:val="00D53B69"/>
    <w:rsid w:val="00D777C1"/>
    <w:rsid w:val="00D84035"/>
    <w:rsid w:val="00DA2A88"/>
    <w:rsid w:val="00DA6FC3"/>
    <w:rsid w:val="00DC44AC"/>
    <w:rsid w:val="00DD31F9"/>
    <w:rsid w:val="00DD46F4"/>
    <w:rsid w:val="00DE490B"/>
    <w:rsid w:val="00E21412"/>
    <w:rsid w:val="00E223BD"/>
    <w:rsid w:val="00E27134"/>
    <w:rsid w:val="00E30FF1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6E10"/>
    <w:rsid w:val="00EB362D"/>
    <w:rsid w:val="00EC7849"/>
    <w:rsid w:val="00ED0DD0"/>
    <w:rsid w:val="00EF262B"/>
    <w:rsid w:val="00F0457A"/>
    <w:rsid w:val="00F36A01"/>
    <w:rsid w:val="00F55026"/>
    <w:rsid w:val="00F77ED1"/>
    <w:rsid w:val="00F80CC4"/>
    <w:rsid w:val="00FB0F21"/>
    <w:rsid w:val="00FE6231"/>
    <w:rsid w:val="00FF3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1770D0"/>
    <w:pPr>
      <w:spacing w:after="160" w:line="259" w:lineRule="auto"/>
      <w:ind w:firstLine="720"/>
    </w:pPr>
    <w:rPr>
      <w:rFonts w:ascii="Times New Roman" w:hAnsi="Times New Roman"/>
      <w:sz w:val="24"/>
      <w:szCs w:val="24"/>
    </w:rPr>
  </w:style>
  <w:style w:type="paragraph" w:styleId="1">
    <w:name w:val="heading 1"/>
    <w:basedOn w:val="a3"/>
    <w:next w:val="a3"/>
    <w:link w:val="10"/>
    <w:uiPriority w:val="9"/>
    <w:qFormat/>
    <w:rsid w:val="004E6785"/>
    <w:pPr>
      <w:keepNext/>
      <w:spacing w:before="240" w:after="60"/>
      <w:ind w:firstLine="0"/>
      <w:jc w:val="center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21">
    <w:name w:val="heading 2"/>
    <w:basedOn w:val="1"/>
    <w:next w:val="a3"/>
    <w:link w:val="22"/>
    <w:uiPriority w:val="9"/>
    <w:qFormat/>
    <w:rsid w:val="004E6785"/>
    <w:pPr>
      <w:outlineLvl w:val="1"/>
    </w:pPr>
  </w:style>
  <w:style w:type="paragraph" w:styleId="31">
    <w:name w:val="heading 3"/>
    <w:basedOn w:val="a3"/>
    <w:next w:val="a3"/>
    <w:link w:val="32"/>
    <w:uiPriority w:val="9"/>
    <w:qFormat/>
    <w:rsid w:val="004E6785"/>
    <w:pPr>
      <w:keepNext/>
      <w:ind w:firstLine="0"/>
      <w:outlineLvl w:val="2"/>
    </w:pPr>
    <w:rPr>
      <w:b/>
      <w:sz w:val="28"/>
      <w:szCs w:val="28"/>
    </w:rPr>
  </w:style>
  <w:style w:type="paragraph" w:styleId="41">
    <w:name w:val="heading 4"/>
    <w:basedOn w:val="a3"/>
    <w:next w:val="a3"/>
    <w:link w:val="42"/>
    <w:uiPriority w:val="9"/>
    <w:semiHidden/>
    <w:qFormat/>
    <w:rsid w:val="004E6785"/>
    <w:pPr>
      <w:keepNext/>
      <w:keepLines/>
      <w:spacing w:before="40" w:after="0"/>
      <w:outlineLvl w:val="3"/>
    </w:pPr>
    <w:rPr>
      <w:rFonts w:eastAsiaTheme="majorEastAsia"/>
      <w:i/>
      <w:iCs/>
      <w:color w:val="2F5496" w:themeColor="accent1" w:themeShade="BF"/>
    </w:rPr>
  </w:style>
  <w:style w:type="paragraph" w:styleId="51">
    <w:name w:val="heading 5"/>
    <w:basedOn w:val="a3"/>
    <w:next w:val="a3"/>
    <w:link w:val="52"/>
    <w:uiPriority w:val="9"/>
    <w:semiHidden/>
    <w:qFormat/>
    <w:rsid w:val="004E6785"/>
    <w:pPr>
      <w:keepNext/>
      <w:keepLines/>
      <w:spacing w:before="40" w:after="0"/>
      <w:outlineLvl w:val="4"/>
    </w:pPr>
    <w:rPr>
      <w:rFonts w:eastAsiaTheme="majorEastAsia"/>
      <w:color w:val="2F5496" w:themeColor="accent1" w:themeShade="BF"/>
    </w:rPr>
  </w:style>
  <w:style w:type="paragraph" w:styleId="6">
    <w:name w:val="heading 6"/>
    <w:basedOn w:val="a3"/>
    <w:next w:val="a3"/>
    <w:link w:val="60"/>
    <w:uiPriority w:val="9"/>
    <w:semiHidden/>
    <w:qFormat/>
    <w:rsid w:val="004E6785"/>
    <w:pPr>
      <w:keepNext/>
      <w:keepLines/>
      <w:spacing w:before="40" w:after="0"/>
      <w:outlineLvl w:val="5"/>
    </w:pPr>
    <w:rPr>
      <w:rFonts w:eastAsiaTheme="majorEastAsia"/>
      <w:color w:val="1F3763" w:themeColor="accent1" w:themeShade="7F"/>
    </w:rPr>
  </w:style>
  <w:style w:type="paragraph" w:styleId="7">
    <w:name w:val="heading 7"/>
    <w:basedOn w:val="a3"/>
    <w:next w:val="a3"/>
    <w:link w:val="70"/>
    <w:uiPriority w:val="9"/>
    <w:semiHidden/>
    <w:qFormat/>
    <w:rsid w:val="004E6785"/>
    <w:pPr>
      <w:keepNext/>
      <w:keepLines/>
      <w:spacing w:before="40" w:after="0"/>
      <w:outlineLvl w:val="6"/>
    </w:pPr>
    <w:rPr>
      <w:rFonts w:eastAsiaTheme="majorEastAsia"/>
      <w:i/>
      <w:iCs/>
      <w:color w:val="1F3763" w:themeColor="accent1" w:themeShade="7F"/>
    </w:rPr>
  </w:style>
  <w:style w:type="paragraph" w:styleId="8">
    <w:name w:val="heading 8"/>
    <w:basedOn w:val="a3"/>
    <w:next w:val="a3"/>
    <w:link w:val="80"/>
    <w:uiPriority w:val="9"/>
    <w:semiHidden/>
    <w:qFormat/>
    <w:rsid w:val="004E6785"/>
    <w:pPr>
      <w:keepNext/>
      <w:keepLines/>
      <w:spacing w:before="40" w:after="0"/>
      <w:outlineLvl w:val="7"/>
    </w:pPr>
    <w:rPr>
      <w:rFonts w:eastAsiaTheme="majorEastAsia"/>
      <w:color w:val="272727" w:themeColor="text1" w:themeTint="D8"/>
      <w:sz w:val="21"/>
      <w:szCs w:val="21"/>
    </w:rPr>
  </w:style>
  <w:style w:type="paragraph" w:styleId="9">
    <w:name w:val="heading 9"/>
    <w:basedOn w:val="a3"/>
    <w:next w:val="a3"/>
    <w:link w:val="90"/>
    <w:uiPriority w:val="9"/>
    <w:semiHidden/>
    <w:qFormat/>
    <w:rsid w:val="004E6785"/>
    <w:pPr>
      <w:keepNext/>
      <w:keepLines/>
      <w:spacing w:before="40" w:after="0"/>
      <w:outlineLvl w:val="8"/>
    </w:pPr>
    <w:rPr>
      <w:rFonts w:eastAsiaTheme="majorEastAsia"/>
      <w:i/>
      <w:iCs/>
      <w:color w:val="272727" w:themeColor="text1" w:themeTint="D8"/>
      <w:sz w:val="21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4E6785"/>
    <w:rPr>
      <w:rFonts w:ascii="Cambria" w:eastAsia="Times New Roman" w:hAnsi="Cambria"/>
      <w:b/>
      <w:bCs/>
      <w:kern w:val="32"/>
      <w:sz w:val="32"/>
      <w:szCs w:val="32"/>
    </w:rPr>
  </w:style>
  <w:style w:type="paragraph" w:styleId="a7">
    <w:name w:val="TOC Heading"/>
    <w:basedOn w:val="a3"/>
    <w:next w:val="a3"/>
    <w:uiPriority w:val="39"/>
    <w:unhideWhenUsed/>
    <w:qFormat/>
    <w:rsid w:val="004E6785"/>
    <w:pPr>
      <w:jc w:val="center"/>
      <w:outlineLvl w:val="0"/>
    </w:pPr>
    <w:rPr>
      <w:b/>
      <w:sz w:val="32"/>
    </w:rPr>
  </w:style>
  <w:style w:type="paragraph" w:styleId="11">
    <w:name w:val="toc 1"/>
    <w:basedOn w:val="a3"/>
    <w:next w:val="a3"/>
    <w:autoRedefine/>
    <w:uiPriority w:val="39"/>
    <w:rsid w:val="004E6785"/>
  </w:style>
  <w:style w:type="character" w:styleId="a8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9">
    <w:name w:val="header"/>
    <w:basedOn w:val="a3"/>
    <w:link w:val="aa"/>
    <w:uiPriority w:val="99"/>
    <w:unhideWhenUsed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a">
    <w:name w:val="Верхний колонтитул Знак"/>
    <w:link w:val="a9"/>
    <w:uiPriority w:val="99"/>
    <w:rsid w:val="004E6785"/>
    <w:rPr>
      <w:rFonts w:ascii="Times New Roman" w:hAnsi="Times New Roman"/>
      <w:sz w:val="24"/>
      <w:szCs w:val="24"/>
    </w:rPr>
  </w:style>
  <w:style w:type="paragraph" w:styleId="ab">
    <w:name w:val="footer"/>
    <w:basedOn w:val="a3"/>
    <w:link w:val="ac"/>
    <w:uiPriority w:val="99"/>
    <w:unhideWhenUsed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c">
    <w:name w:val="Нижний колонтитул Знак"/>
    <w:link w:val="ab"/>
    <w:uiPriority w:val="99"/>
    <w:rsid w:val="004E6785"/>
    <w:rPr>
      <w:rFonts w:ascii="Times New Roman" w:hAnsi="Times New Roman"/>
      <w:sz w:val="24"/>
      <w:szCs w:val="24"/>
    </w:rPr>
  </w:style>
  <w:style w:type="character" w:customStyle="1" w:styleId="22">
    <w:name w:val="Заголовок 2 Знак"/>
    <w:basedOn w:val="a4"/>
    <w:link w:val="21"/>
    <w:uiPriority w:val="9"/>
    <w:rsid w:val="004E678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23">
    <w:name w:val="toc 2"/>
    <w:basedOn w:val="a3"/>
    <w:next w:val="a3"/>
    <w:autoRedefine/>
    <w:uiPriority w:val="39"/>
    <w:rsid w:val="004E6785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4"/>
    <w:link w:val="31"/>
    <w:uiPriority w:val="9"/>
    <w:rsid w:val="004E6785"/>
    <w:rPr>
      <w:rFonts w:ascii="Times New Roman" w:hAnsi="Times New Roman" w:cs="Times New Roman"/>
      <w:b/>
      <w:sz w:val="28"/>
      <w:szCs w:val="28"/>
    </w:rPr>
  </w:style>
  <w:style w:type="paragraph" w:styleId="a1">
    <w:name w:val="List Paragraph"/>
    <w:basedOn w:val="a3"/>
    <w:uiPriority w:val="34"/>
    <w:qFormat/>
    <w:rsid w:val="004E6785"/>
    <w:pPr>
      <w:numPr>
        <w:numId w:val="1"/>
      </w:numPr>
      <w:spacing w:before="240" w:after="60"/>
    </w:pPr>
  </w:style>
  <w:style w:type="paragraph" w:styleId="ad">
    <w:name w:val="Title"/>
    <w:basedOn w:val="a3"/>
    <w:next w:val="a3"/>
    <w:link w:val="ae"/>
    <w:uiPriority w:val="10"/>
    <w:qFormat/>
    <w:rsid w:val="006D5058"/>
    <w:pPr>
      <w:ind w:firstLine="0"/>
      <w:jc w:val="center"/>
    </w:pPr>
    <w:rPr>
      <w:b/>
      <w:sz w:val="92"/>
      <w:szCs w:val="96"/>
    </w:rPr>
  </w:style>
  <w:style w:type="character" w:customStyle="1" w:styleId="ae">
    <w:name w:val="Заголовок Знак"/>
    <w:basedOn w:val="a4"/>
    <w:link w:val="ad"/>
    <w:uiPriority w:val="10"/>
    <w:rsid w:val="006D5058"/>
    <w:rPr>
      <w:rFonts w:ascii="Times New Roman" w:hAnsi="Times New Roman"/>
      <w:b/>
      <w:sz w:val="92"/>
      <w:szCs w:val="96"/>
    </w:rPr>
  </w:style>
  <w:style w:type="paragraph" w:styleId="af">
    <w:name w:val="Subtitle"/>
    <w:basedOn w:val="a3"/>
    <w:next w:val="a3"/>
    <w:link w:val="af0"/>
    <w:uiPriority w:val="11"/>
    <w:qFormat/>
    <w:rsid w:val="004E6785"/>
    <w:pPr>
      <w:ind w:firstLine="0"/>
      <w:jc w:val="center"/>
    </w:pPr>
    <w:rPr>
      <w:b/>
      <w:sz w:val="40"/>
      <w:szCs w:val="40"/>
    </w:rPr>
  </w:style>
  <w:style w:type="character" w:customStyle="1" w:styleId="af0">
    <w:name w:val="Подзаголовок Знак"/>
    <w:basedOn w:val="a4"/>
    <w:link w:val="af"/>
    <w:uiPriority w:val="11"/>
    <w:rsid w:val="004E6785"/>
    <w:rPr>
      <w:rFonts w:ascii="Times New Roman" w:hAnsi="Times New Roman" w:cs="Times New Roman"/>
      <w:b/>
      <w:sz w:val="40"/>
      <w:szCs w:val="40"/>
    </w:rPr>
  </w:style>
  <w:style w:type="paragraph" w:customStyle="1" w:styleId="af1">
    <w:name w:val="Текст титульной страницы"/>
    <w:basedOn w:val="a3"/>
    <w:qFormat/>
    <w:rsid w:val="004E6785"/>
    <w:pPr>
      <w:ind w:firstLine="0"/>
      <w:jc w:val="center"/>
    </w:pPr>
  </w:style>
  <w:style w:type="paragraph" w:customStyle="1" w:styleId="af2">
    <w:name w:val="Автор"/>
    <w:basedOn w:val="a3"/>
    <w:qFormat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1"/>
    <w:uiPriority w:val="99"/>
    <w:rsid w:val="004E6785"/>
    <w:pPr>
      <w:numPr>
        <w:numId w:val="5"/>
      </w:numPr>
      <w:ind w:left="1080" w:hanging="360"/>
    </w:pPr>
  </w:style>
  <w:style w:type="paragraph" w:styleId="af3">
    <w:name w:val="Bibliography"/>
    <w:basedOn w:val="a3"/>
    <w:next w:val="a3"/>
    <w:uiPriority w:val="37"/>
    <w:rsid w:val="004E6785"/>
    <w:pPr>
      <w:ind w:left="540" w:hanging="540"/>
    </w:pPr>
  </w:style>
  <w:style w:type="paragraph" w:styleId="af4">
    <w:name w:val="Balloon Text"/>
    <w:basedOn w:val="a3"/>
    <w:link w:val="af5"/>
    <w:uiPriority w:val="99"/>
    <w:semiHidden/>
    <w:unhideWhenUsed/>
    <w:rsid w:val="004E67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4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4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3"/>
    <w:qFormat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qFormat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4E6785"/>
    <w:pPr>
      <w:ind w:firstLine="720"/>
    </w:pPr>
    <w:rPr>
      <w:rFonts w:ascii="Times New Roman" w:hAnsi="Times New Roman"/>
      <w:sz w:val="24"/>
      <w:szCs w:val="24"/>
    </w:rPr>
  </w:style>
  <w:style w:type="paragraph" w:styleId="33">
    <w:name w:val="toc 3"/>
    <w:basedOn w:val="a3"/>
    <w:next w:val="a3"/>
    <w:autoRedefine/>
    <w:uiPriority w:val="39"/>
    <w:rsid w:val="004E6785"/>
    <w:pPr>
      <w:spacing w:after="100"/>
      <w:ind w:left="480"/>
    </w:pPr>
  </w:style>
  <w:style w:type="character" w:styleId="afb">
    <w:name w:val="Unresolved Mention"/>
    <w:basedOn w:val="a4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6"/>
    <w:uiPriority w:val="99"/>
    <w:semiHidden/>
    <w:unhideWhenUsed/>
    <w:rsid w:val="004E6785"/>
    <w:pPr>
      <w:numPr>
        <w:numId w:val="17"/>
      </w:numPr>
    </w:pPr>
  </w:style>
  <w:style w:type="numbering" w:styleId="1ai">
    <w:name w:val="Outline List 1"/>
    <w:basedOn w:val="a6"/>
    <w:uiPriority w:val="99"/>
    <w:semiHidden/>
    <w:unhideWhenUsed/>
    <w:rsid w:val="004E6785"/>
    <w:pPr>
      <w:numPr>
        <w:numId w:val="18"/>
      </w:numPr>
    </w:pPr>
  </w:style>
  <w:style w:type="character" w:customStyle="1" w:styleId="42">
    <w:name w:val="Заголовок 4 Знак"/>
    <w:basedOn w:val="a4"/>
    <w:link w:val="41"/>
    <w:uiPriority w:val="9"/>
    <w:semiHidden/>
    <w:rsid w:val="004E6785"/>
    <w:rPr>
      <w:rFonts w:ascii="Times New Roman" w:eastAsiaTheme="majorEastAsia" w:hAnsi="Times New Roman" w:cs="Times New Roman"/>
      <w:i/>
      <w:iCs/>
      <w:color w:val="2F5496" w:themeColor="accent1" w:themeShade="BF"/>
      <w:sz w:val="24"/>
      <w:szCs w:val="24"/>
    </w:rPr>
  </w:style>
  <w:style w:type="character" w:customStyle="1" w:styleId="52">
    <w:name w:val="Заголовок 5 Знак"/>
    <w:basedOn w:val="a4"/>
    <w:link w:val="51"/>
    <w:uiPriority w:val="9"/>
    <w:semiHidden/>
    <w:rsid w:val="004E6785"/>
    <w:rPr>
      <w:rFonts w:ascii="Times New Roman" w:eastAsiaTheme="majorEastAsia" w:hAnsi="Times New Roman" w:cs="Times New Roman"/>
      <w:color w:val="2F5496" w:themeColor="accent1" w:themeShade="BF"/>
      <w:sz w:val="24"/>
      <w:szCs w:val="24"/>
    </w:rPr>
  </w:style>
  <w:style w:type="character" w:customStyle="1" w:styleId="60">
    <w:name w:val="Заголовок 6 Знак"/>
    <w:basedOn w:val="a4"/>
    <w:link w:val="6"/>
    <w:uiPriority w:val="9"/>
    <w:semiHidden/>
    <w:rsid w:val="004E6785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  <w:style w:type="character" w:customStyle="1" w:styleId="70">
    <w:name w:val="Заголовок 7 Знак"/>
    <w:basedOn w:val="a4"/>
    <w:link w:val="7"/>
    <w:uiPriority w:val="9"/>
    <w:semiHidden/>
    <w:rsid w:val="004E6785"/>
    <w:rPr>
      <w:rFonts w:ascii="Times New Roman" w:eastAsiaTheme="majorEastAsia" w:hAnsi="Times New Roman" w:cs="Times New Roman"/>
      <w:i/>
      <w:iCs/>
      <w:color w:val="1F3763" w:themeColor="accent1" w:themeShade="7F"/>
      <w:sz w:val="24"/>
      <w:szCs w:val="24"/>
    </w:rPr>
  </w:style>
  <w:style w:type="character" w:customStyle="1" w:styleId="80">
    <w:name w:val="Заголовок 8 Знак"/>
    <w:basedOn w:val="a4"/>
    <w:link w:val="8"/>
    <w:uiPriority w:val="9"/>
    <w:semiHidden/>
    <w:rsid w:val="004E6785"/>
    <w:rPr>
      <w:rFonts w:ascii="Times New Roman" w:eastAsiaTheme="majorEastAsia" w:hAnsi="Times New Roman" w:cs="Times New Roman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4"/>
    <w:link w:val="9"/>
    <w:uiPriority w:val="9"/>
    <w:semiHidden/>
    <w:rsid w:val="004E6785"/>
    <w:rPr>
      <w:rFonts w:ascii="Times New Roman" w:eastAsiaTheme="majorEastAsia" w:hAnsi="Times New Roman" w:cs="Times New Roman"/>
      <w:i/>
      <w:iCs/>
      <w:color w:val="272727" w:themeColor="text1" w:themeTint="D8"/>
      <w:sz w:val="21"/>
      <w:szCs w:val="21"/>
    </w:rPr>
  </w:style>
  <w:style w:type="numbering" w:styleId="a2">
    <w:name w:val="Outline List 3"/>
    <w:basedOn w:val="a6"/>
    <w:uiPriority w:val="99"/>
    <w:semiHidden/>
    <w:unhideWhenUsed/>
    <w:rsid w:val="004E6785"/>
    <w:pPr>
      <w:numPr>
        <w:numId w:val="19"/>
      </w:numPr>
    </w:pPr>
  </w:style>
  <w:style w:type="paragraph" w:styleId="afc">
    <w:name w:val="Block Text"/>
    <w:basedOn w:val="a3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eastAsiaTheme="minorEastAsia"/>
      <w:i/>
      <w:iCs/>
      <w:color w:val="4472C4" w:themeColor="accent1"/>
    </w:rPr>
  </w:style>
  <w:style w:type="paragraph" w:styleId="afd">
    <w:name w:val="Body Text"/>
    <w:basedOn w:val="a3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4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3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4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3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4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3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4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3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4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3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4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4"/>
    <w:uiPriority w:val="33"/>
    <w:semiHidden/>
    <w:qFormat/>
    <w:rsid w:val="004E6785"/>
    <w:rPr>
      <w:rFonts w:ascii="Times New Roman" w:hAnsi="Times New Roman" w:cs="Times New Roman"/>
      <w:b/>
      <w:bCs/>
      <w:i/>
      <w:iCs/>
      <w:spacing w:val="5"/>
    </w:rPr>
  </w:style>
  <w:style w:type="paragraph" w:styleId="aff4">
    <w:name w:val="caption"/>
    <w:basedOn w:val="a3"/>
    <w:next w:val="a3"/>
    <w:uiPriority w:val="35"/>
    <w:semiHidden/>
    <w:unhideWhenUsed/>
    <w:qFormat/>
    <w:rsid w:val="004E678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f5">
    <w:name w:val="Closing"/>
    <w:basedOn w:val="a3"/>
    <w:link w:val="aff6"/>
    <w:uiPriority w:val="99"/>
    <w:semiHidden/>
    <w:unhideWhenUsed/>
    <w:rsid w:val="004E6785"/>
    <w:pPr>
      <w:spacing w:after="0" w:line="240" w:lineRule="auto"/>
      <w:ind w:left="4320"/>
    </w:pPr>
  </w:style>
  <w:style w:type="character" w:customStyle="1" w:styleId="aff6">
    <w:name w:val="Прощание Знак"/>
    <w:basedOn w:val="a4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5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5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5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5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5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5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5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5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5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5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5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5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5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5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5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5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5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5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5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5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5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4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3"/>
    <w:link w:val="affc"/>
    <w:uiPriority w:val="99"/>
    <w:semiHidden/>
    <w:unhideWhenUsed/>
    <w:rsid w:val="004E6785"/>
    <w:pPr>
      <w:spacing w:line="240" w:lineRule="auto"/>
    </w:pPr>
    <w:rPr>
      <w:sz w:val="20"/>
      <w:szCs w:val="20"/>
    </w:rPr>
  </w:style>
  <w:style w:type="character" w:customStyle="1" w:styleId="affc">
    <w:name w:val="Текст примечания Знак"/>
    <w:basedOn w:val="a4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5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5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5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5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5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5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5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3"/>
    <w:next w:val="a3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4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3"/>
    <w:link w:val="afff3"/>
    <w:uiPriority w:val="99"/>
    <w:semiHidden/>
    <w:unhideWhenUsed/>
    <w:rsid w:val="004E6785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4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3"/>
    <w:link w:val="afff5"/>
    <w:uiPriority w:val="99"/>
    <w:semiHidden/>
    <w:unhideWhenUsed/>
    <w:rsid w:val="004E6785"/>
    <w:pPr>
      <w:spacing w:after="0" w:line="240" w:lineRule="auto"/>
    </w:pPr>
  </w:style>
  <w:style w:type="character" w:customStyle="1" w:styleId="afff5">
    <w:name w:val="Электронная подпись Знак"/>
    <w:basedOn w:val="a4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4"/>
    <w:uiPriority w:val="20"/>
    <w:semiHidden/>
    <w:qFormat/>
    <w:rsid w:val="004E6785"/>
    <w:rPr>
      <w:rFonts w:ascii="Times New Roman" w:hAnsi="Times New Roman" w:cs="Times New Roman"/>
      <w:i/>
      <w:iCs/>
    </w:rPr>
  </w:style>
  <w:style w:type="character" w:styleId="afff7">
    <w:name w:val="endnote reference"/>
    <w:basedOn w:val="a4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3"/>
    <w:link w:val="afff9"/>
    <w:uiPriority w:val="99"/>
    <w:semiHidden/>
    <w:unhideWhenUsed/>
    <w:rsid w:val="004E6785"/>
    <w:pPr>
      <w:spacing w:after="0" w:line="240" w:lineRule="auto"/>
    </w:pPr>
    <w:rPr>
      <w:sz w:val="20"/>
      <w:szCs w:val="20"/>
    </w:rPr>
  </w:style>
  <w:style w:type="character" w:customStyle="1" w:styleId="afff9">
    <w:name w:val="Текст концевой сноски Знак"/>
    <w:basedOn w:val="a4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3"/>
    <w:uiPriority w:val="99"/>
    <w:semiHidden/>
    <w:unhideWhenUsed/>
    <w:rsid w:val="004E6785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eastAsiaTheme="majorEastAsia"/>
    </w:rPr>
  </w:style>
  <w:style w:type="paragraph" w:styleId="2a">
    <w:name w:val="envelope return"/>
    <w:basedOn w:val="a3"/>
    <w:uiPriority w:val="99"/>
    <w:semiHidden/>
    <w:unhideWhenUsed/>
    <w:rsid w:val="004E6785"/>
    <w:pPr>
      <w:spacing w:after="0" w:line="240" w:lineRule="auto"/>
    </w:pPr>
    <w:rPr>
      <w:rFonts w:eastAsiaTheme="majorEastAsia"/>
      <w:sz w:val="20"/>
      <w:szCs w:val="20"/>
    </w:rPr>
  </w:style>
  <w:style w:type="character" w:styleId="afffb">
    <w:name w:val="FollowedHyperlink"/>
    <w:basedOn w:val="a4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4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3"/>
    <w:link w:val="afffe"/>
    <w:uiPriority w:val="99"/>
    <w:semiHidden/>
    <w:unhideWhenUsed/>
    <w:rsid w:val="004E6785"/>
    <w:pPr>
      <w:spacing w:after="0" w:line="240" w:lineRule="auto"/>
    </w:pPr>
    <w:rPr>
      <w:sz w:val="20"/>
      <w:szCs w:val="20"/>
    </w:rPr>
  </w:style>
  <w:style w:type="character" w:customStyle="1" w:styleId="afffe">
    <w:name w:val="Текст сноски Знак"/>
    <w:basedOn w:val="a4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5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5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5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5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5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5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5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5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5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5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5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5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5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5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5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5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5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5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5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5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5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5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5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5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5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5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5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5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5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5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5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5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5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5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5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5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5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5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5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5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5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5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5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5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5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5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5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5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5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4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4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3"/>
    <w:link w:val="HTML1"/>
    <w:uiPriority w:val="99"/>
    <w:semiHidden/>
    <w:unhideWhenUsed/>
    <w:rsid w:val="004E6785"/>
    <w:pPr>
      <w:spacing w:after="0" w:line="240" w:lineRule="auto"/>
    </w:pPr>
    <w:rPr>
      <w:i/>
      <w:iCs/>
    </w:rPr>
  </w:style>
  <w:style w:type="character" w:customStyle="1" w:styleId="HTML1">
    <w:name w:val="Адрес HTML Знак"/>
    <w:basedOn w:val="a4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4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4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4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4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3"/>
    <w:link w:val="HTML7"/>
    <w:uiPriority w:val="99"/>
    <w:semiHidden/>
    <w:unhideWhenUsed/>
    <w:rsid w:val="004E678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4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4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4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4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3"/>
    <w:next w:val="a3"/>
    <w:autoRedefine/>
    <w:uiPriority w:val="99"/>
    <w:semiHidden/>
    <w:unhideWhenUsed/>
    <w:rsid w:val="004E6785"/>
    <w:pPr>
      <w:spacing w:after="0" w:line="240" w:lineRule="auto"/>
      <w:ind w:left="240" w:hanging="240"/>
    </w:pPr>
  </w:style>
  <w:style w:type="paragraph" w:styleId="2b">
    <w:name w:val="index 2"/>
    <w:basedOn w:val="a3"/>
    <w:next w:val="a3"/>
    <w:autoRedefine/>
    <w:uiPriority w:val="99"/>
    <w:semiHidden/>
    <w:unhideWhenUsed/>
    <w:rsid w:val="004E6785"/>
    <w:pPr>
      <w:spacing w:after="0" w:line="240" w:lineRule="auto"/>
      <w:ind w:left="480" w:hanging="240"/>
    </w:pPr>
  </w:style>
  <w:style w:type="paragraph" w:styleId="38">
    <w:name w:val="index 3"/>
    <w:basedOn w:val="a3"/>
    <w:next w:val="a3"/>
    <w:autoRedefine/>
    <w:uiPriority w:val="99"/>
    <w:semiHidden/>
    <w:unhideWhenUsed/>
    <w:rsid w:val="004E6785"/>
    <w:pPr>
      <w:spacing w:after="0" w:line="240" w:lineRule="auto"/>
      <w:ind w:left="720" w:hanging="240"/>
    </w:pPr>
  </w:style>
  <w:style w:type="paragraph" w:styleId="43">
    <w:name w:val="index 4"/>
    <w:basedOn w:val="a3"/>
    <w:next w:val="a3"/>
    <w:autoRedefine/>
    <w:uiPriority w:val="99"/>
    <w:semiHidden/>
    <w:unhideWhenUsed/>
    <w:rsid w:val="004E6785"/>
    <w:pPr>
      <w:spacing w:after="0" w:line="240" w:lineRule="auto"/>
      <w:ind w:left="960" w:hanging="240"/>
    </w:pPr>
  </w:style>
  <w:style w:type="paragraph" w:styleId="53">
    <w:name w:val="index 5"/>
    <w:basedOn w:val="a3"/>
    <w:next w:val="a3"/>
    <w:autoRedefine/>
    <w:uiPriority w:val="99"/>
    <w:semiHidden/>
    <w:unhideWhenUsed/>
    <w:rsid w:val="004E6785"/>
    <w:pPr>
      <w:spacing w:after="0" w:line="240" w:lineRule="auto"/>
      <w:ind w:left="1200" w:hanging="240"/>
    </w:pPr>
  </w:style>
  <w:style w:type="paragraph" w:styleId="61">
    <w:name w:val="index 6"/>
    <w:basedOn w:val="a3"/>
    <w:next w:val="a3"/>
    <w:autoRedefine/>
    <w:uiPriority w:val="99"/>
    <w:semiHidden/>
    <w:unhideWhenUsed/>
    <w:rsid w:val="004E6785"/>
    <w:pPr>
      <w:spacing w:after="0" w:line="240" w:lineRule="auto"/>
      <w:ind w:left="1440" w:hanging="240"/>
    </w:pPr>
  </w:style>
  <w:style w:type="paragraph" w:styleId="71">
    <w:name w:val="index 7"/>
    <w:basedOn w:val="a3"/>
    <w:next w:val="a3"/>
    <w:autoRedefine/>
    <w:uiPriority w:val="99"/>
    <w:semiHidden/>
    <w:unhideWhenUsed/>
    <w:rsid w:val="004E6785"/>
    <w:pPr>
      <w:spacing w:after="0" w:line="240" w:lineRule="auto"/>
      <w:ind w:left="1680" w:hanging="240"/>
    </w:pPr>
  </w:style>
  <w:style w:type="paragraph" w:styleId="81">
    <w:name w:val="index 8"/>
    <w:basedOn w:val="a3"/>
    <w:next w:val="a3"/>
    <w:autoRedefine/>
    <w:uiPriority w:val="99"/>
    <w:semiHidden/>
    <w:unhideWhenUsed/>
    <w:rsid w:val="004E6785"/>
    <w:pPr>
      <w:spacing w:after="0" w:line="240" w:lineRule="auto"/>
      <w:ind w:left="1920" w:hanging="240"/>
    </w:pPr>
  </w:style>
  <w:style w:type="paragraph" w:styleId="91">
    <w:name w:val="index 9"/>
    <w:basedOn w:val="a3"/>
    <w:next w:val="a3"/>
    <w:autoRedefine/>
    <w:uiPriority w:val="99"/>
    <w:semiHidden/>
    <w:unhideWhenUsed/>
    <w:rsid w:val="004E6785"/>
    <w:pPr>
      <w:spacing w:after="0" w:line="240" w:lineRule="auto"/>
      <w:ind w:left="2160" w:hanging="240"/>
    </w:pPr>
  </w:style>
  <w:style w:type="paragraph" w:styleId="affff0">
    <w:name w:val="index heading"/>
    <w:basedOn w:val="a3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4"/>
    <w:uiPriority w:val="21"/>
    <w:semiHidden/>
    <w:qFormat/>
    <w:rsid w:val="004E6785"/>
    <w:rPr>
      <w:rFonts w:ascii="Times New Roman" w:hAnsi="Times New Roman" w:cs="Times New Roman"/>
      <w:i/>
      <w:iCs/>
      <w:color w:val="4472C4" w:themeColor="accent1"/>
    </w:rPr>
  </w:style>
  <w:style w:type="paragraph" w:styleId="affff2">
    <w:name w:val="Intense Quote"/>
    <w:basedOn w:val="a3"/>
    <w:next w:val="a3"/>
    <w:link w:val="affff3"/>
    <w:uiPriority w:val="30"/>
    <w:semiHidden/>
    <w:qFormat/>
    <w:rsid w:val="004E678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fff3">
    <w:name w:val="Выделенная цитата Знак"/>
    <w:basedOn w:val="a4"/>
    <w:link w:val="affff2"/>
    <w:uiPriority w:val="30"/>
    <w:semiHidden/>
    <w:rsid w:val="004E6785"/>
    <w:rPr>
      <w:rFonts w:ascii="Times New Roman" w:hAnsi="Times New Roman" w:cs="Times New Roman"/>
      <w:i/>
      <w:iCs/>
      <w:color w:val="4472C4" w:themeColor="accent1"/>
      <w:sz w:val="24"/>
      <w:szCs w:val="24"/>
    </w:rPr>
  </w:style>
  <w:style w:type="character" w:styleId="affff4">
    <w:name w:val="Intense Reference"/>
    <w:basedOn w:val="a4"/>
    <w:uiPriority w:val="32"/>
    <w:semiHidden/>
    <w:qFormat/>
    <w:rsid w:val="004E6785"/>
    <w:rPr>
      <w:rFonts w:ascii="Times New Roman" w:hAnsi="Times New Roman" w:cs="Times New Roman"/>
      <w:b/>
      <w:bCs/>
      <w:smallCaps/>
      <w:color w:val="4472C4" w:themeColor="accent1"/>
      <w:spacing w:val="5"/>
    </w:rPr>
  </w:style>
  <w:style w:type="table" w:styleId="affff5">
    <w:name w:val="Light Grid"/>
    <w:basedOn w:val="a5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5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5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5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5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5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5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5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5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5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5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5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5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5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5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5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5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5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5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5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5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4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3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3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3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3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3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3"/>
    <w:uiPriority w:val="99"/>
    <w:semiHidden/>
    <w:unhideWhenUsed/>
    <w:rsid w:val="004E6785"/>
    <w:pPr>
      <w:numPr>
        <w:numId w:val="20"/>
      </w:numPr>
      <w:contextualSpacing/>
    </w:pPr>
  </w:style>
  <w:style w:type="paragraph" w:styleId="30">
    <w:name w:val="List Bullet 3"/>
    <w:basedOn w:val="a3"/>
    <w:uiPriority w:val="99"/>
    <w:semiHidden/>
    <w:unhideWhenUsed/>
    <w:rsid w:val="004E6785"/>
    <w:pPr>
      <w:numPr>
        <w:numId w:val="21"/>
      </w:numPr>
      <w:contextualSpacing/>
    </w:pPr>
  </w:style>
  <w:style w:type="paragraph" w:styleId="40">
    <w:name w:val="List Bullet 4"/>
    <w:basedOn w:val="a3"/>
    <w:uiPriority w:val="99"/>
    <w:semiHidden/>
    <w:unhideWhenUsed/>
    <w:rsid w:val="004E6785"/>
    <w:pPr>
      <w:numPr>
        <w:numId w:val="22"/>
      </w:numPr>
      <w:contextualSpacing/>
    </w:pPr>
  </w:style>
  <w:style w:type="paragraph" w:styleId="50">
    <w:name w:val="List Bullet 5"/>
    <w:basedOn w:val="a3"/>
    <w:uiPriority w:val="99"/>
    <w:semiHidden/>
    <w:unhideWhenUsed/>
    <w:rsid w:val="004E6785"/>
    <w:pPr>
      <w:numPr>
        <w:numId w:val="23"/>
      </w:numPr>
      <w:contextualSpacing/>
    </w:pPr>
  </w:style>
  <w:style w:type="paragraph" w:styleId="affffa">
    <w:name w:val="List Continue"/>
    <w:basedOn w:val="a3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3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3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3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3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3"/>
    <w:uiPriority w:val="99"/>
    <w:semiHidden/>
    <w:unhideWhenUsed/>
    <w:rsid w:val="004E6785"/>
    <w:pPr>
      <w:numPr>
        <w:numId w:val="24"/>
      </w:numPr>
      <w:contextualSpacing/>
    </w:pPr>
  </w:style>
  <w:style w:type="paragraph" w:styleId="2">
    <w:name w:val="List Number 2"/>
    <w:basedOn w:val="a3"/>
    <w:uiPriority w:val="99"/>
    <w:semiHidden/>
    <w:unhideWhenUsed/>
    <w:rsid w:val="004E6785"/>
    <w:pPr>
      <w:numPr>
        <w:numId w:val="25"/>
      </w:numPr>
      <w:contextualSpacing/>
    </w:pPr>
  </w:style>
  <w:style w:type="paragraph" w:styleId="3">
    <w:name w:val="List Number 3"/>
    <w:basedOn w:val="a3"/>
    <w:uiPriority w:val="99"/>
    <w:semiHidden/>
    <w:unhideWhenUsed/>
    <w:rsid w:val="004E6785"/>
    <w:pPr>
      <w:numPr>
        <w:numId w:val="26"/>
      </w:numPr>
      <w:contextualSpacing/>
    </w:pPr>
  </w:style>
  <w:style w:type="paragraph" w:styleId="4">
    <w:name w:val="List Number 4"/>
    <w:basedOn w:val="a3"/>
    <w:uiPriority w:val="99"/>
    <w:semiHidden/>
    <w:unhideWhenUsed/>
    <w:rsid w:val="004E6785"/>
    <w:pPr>
      <w:numPr>
        <w:numId w:val="27"/>
      </w:numPr>
      <w:contextualSpacing/>
    </w:pPr>
  </w:style>
  <w:style w:type="paragraph" w:styleId="5">
    <w:name w:val="List Number 5"/>
    <w:basedOn w:val="a3"/>
    <w:uiPriority w:val="99"/>
    <w:semiHidden/>
    <w:unhideWhenUsed/>
    <w:rsid w:val="004E6785"/>
    <w:pPr>
      <w:numPr>
        <w:numId w:val="28"/>
      </w:numPr>
      <w:contextualSpacing/>
    </w:pPr>
  </w:style>
  <w:style w:type="table" w:styleId="-1a">
    <w:name w:val="List Table 1 Light"/>
    <w:basedOn w:val="a5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5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5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5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5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5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5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5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5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5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5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5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5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5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5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5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5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5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5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5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5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5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5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5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5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5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5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5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5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5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5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5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5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5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5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5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5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5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5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5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5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5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5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5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5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5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5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5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5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  <w:ind w:firstLine="720"/>
    </w:pPr>
    <w:rPr>
      <w:rFonts w:ascii="Consolas" w:hAnsi="Consolas" w:cs="Consolas"/>
    </w:rPr>
  </w:style>
  <w:style w:type="character" w:customStyle="1" w:styleId="affffc">
    <w:name w:val="Текст макроса Знак"/>
    <w:basedOn w:val="a4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5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5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5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5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5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5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5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5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5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5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5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5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5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5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5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5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5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5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5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5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5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5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5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5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5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5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5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5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5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5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5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5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5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5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5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5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5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5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5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5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5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5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5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5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5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5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5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5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5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4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3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4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3"/>
    <w:uiPriority w:val="99"/>
    <w:semiHidden/>
    <w:unhideWhenUsed/>
    <w:rsid w:val="004E6785"/>
  </w:style>
  <w:style w:type="paragraph" w:styleId="afffff1">
    <w:name w:val="Normal Indent"/>
    <w:basedOn w:val="a3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3"/>
    <w:next w:val="a3"/>
    <w:link w:val="afffff3"/>
    <w:uiPriority w:val="99"/>
    <w:semiHidden/>
    <w:unhideWhenUsed/>
    <w:rsid w:val="004E6785"/>
    <w:pPr>
      <w:spacing w:after="0" w:line="240" w:lineRule="auto"/>
    </w:pPr>
  </w:style>
  <w:style w:type="character" w:customStyle="1" w:styleId="afffff3">
    <w:name w:val="Заголовок записки Знак"/>
    <w:basedOn w:val="a4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4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5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5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5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5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5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3"/>
    <w:link w:val="afffff6"/>
    <w:uiPriority w:val="99"/>
    <w:semiHidden/>
    <w:unhideWhenUsed/>
    <w:rsid w:val="004E6785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4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3"/>
    <w:next w:val="a3"/>
    <w:link w:val="2f3"/>
    <w:uiPriority w:val="29"/>
    <w:semiHidden/>
    <w:qFormat/>
    <w:rsid w:val="004E678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f3">
    <w:name w:val="Цитата 2 Знак"/>
    <w:basedOn w:val="a4"/>
    <w:link w:val="2f2"/>
    <w:uiPriority w:val="29"/>
    <w:semiHidden/>
    <w:rsid w:val="004E6785"/>
    <w:rPr>
      <w:rFonts w:ascii="Times New Roman" w:hAnsi="Times New Roman" w:cs="Times New Roman"/>
      <w:i/>
      <w:iCs/>
      <w:color w:val="404040" w:themeColor="text1" w:themeTint="BF"/>
      <w:sz w:val="24"/>
      <w:szCs w:val="24"/>
    </w:rPr>
  </w:style>
  <w:style w:type="paragraph" w:styleId="afffff7">
    <w:name w:val="Salutation"/>
    <w:basedOn w:val="a3"/>
    <w:next w:val="a3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4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3"/>
    <w:link w:val="afffffa"/>
    <w:uiPriority w:val="99"/>
    <w:semiHidden/>
    <w:unhideWhenUsed/>
    <w:rsid w:val="004E6785"/>
    <w:pPr>
      <w:spacing w:after="0" w:line="240" w:lineRule="auto"/>
      <w:ind w:left="4320"/>
    </w:pPr>
  </w:style>
  <w:style w:type="character" w:customStyle="1" w:styleId="afffffa">
    <w:name w:val="Подпись Знак"/>
    <w:basedOn w:val="a4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4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4"/>
    <w:uiPriority w:val="22"/>
    <w:semiHidden/>
    <w:qFormat/>
    <w:rsid w:val="004E6785"/>
    <w:rPr>
      <w:rFonts w:ascii="Times New Roman" w:hAnsi="Times New Roman" w:cs="Times New Roman"/>
      <w:b/>
      <w:bCs/>
    </w:rPr>
  </w:style>
  <w:style w:type="character" w:styleId="afffffc">
    <w:name w:val="Subtle Emphasis"/>
    <w:basedOn w:val="a4"/>
    <w:uiPriority w:val="19"/>
    <w:semiHidden/>
    <w:qFormat/>
    <w:rsid w:val="004E6785"/>
    <w:rPr>
      <w:rFonts w:ascii="Times New Roman" w:hAnsi="Times New Roman" w:cs="Times New Roman"/>
      <w:i/>
      <w:iCs/>
      <w:color w:val="404040" w:themeColor="text1" w:themeTint="BF"/>
    </w:rPr>
  </w:style>
  <w:style w:type="character" w:styleId="afffffd">
    <w:name w:val="Subtle Reference"/>
    <w:basedOn w:val="a4"/>
    <w:uiPriority w:val="31"/>
    <w:semiHidden/>
    <w:qFormat/>
    <w:rsid w:val="004E6785"/>
    <w:rPr>
      <w:rFonts w:ascii="Times New Roman" w:hAnsi="Times New Roman" w:cs="Times New Roman"/>
      <w:smallCaps/>
      <w:color w:val="5A5A5A" w:themeColor="text1" w:themeTint="A5"/>
    </w:rPr>
  </w:style>
  <w:style w:type="table" w:styleId="17">
    <w:name w:val="Table 3D effects 1"/>
    <w:basedOn w:val="a5"/>
    <w:uiPriority w:val="99"/>
    <w:semiHidden/>
    <w:unhideWhenUsed/>
    <w:rsid w:val="004E6785"/>
    <w:pPr>
      <w:spacing w:after="160" w:line="259" w:lineRule="auto"/>
      <w:ind w:firstLine="72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5"/>
    <w:uiPriority w:val="99"/>
    <w:semiHidden/>
    <w:unhideWhenUsed/>
    <w:rsid w:val="004E6785"/>
    <w:pPr>
      <w:spacing w:after="160" w:line="259" w:lineRule="auto"/>
      <w:ind w:firstLine="72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5"/>
    <w:uiPriority w:val="99"/>
    <w:semiHidden/>
    <w:unhideWhenUsed/>
    <w:rsid w:val="004E6785"/>
    <w:pPr>
      <w:spacing w:after="160" w:line="259" w:lineRule="auto"/>
      <w:ind w:firstLine="72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5"/>
    <w:uiPriority w:val="99"/>
    <w:semiHidden/>
    <w:unhideWhenUsed/>
    <w:rsid w:val="004E6785"/>
    <w:pPr>
      <w:spacing w:after="160" w:line="259" w:lineRule="auto"/>
      <w:ind w:firstLine="72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5"/>
    <w:uiPriority w:val="99"/>
    <w:semiHidden/>
    <w:unhideWhenUsed/>
    <w:rsid w:val="004E6785"/>
    <w:pPr>
      <w:spacing w:after="160" w:line="259" w:lineRule="auto"/>
      <w:ind w:firstLine="72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5"/>
    <w:uiPriority w:val="99"/>
    <w:semiHidden/>
    <w:unhideWhenUsed/>
    <w:rsid w:val="004E6785"/>
    <w:pPr>
      <w:spacing w:after="160" w:line="259" w:lineRule="auto"/>
      <w:ind w:firstLine="72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5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5"/>
    <w:uiPriority w:val="99"/>
    <w:semiHidden/>
    <w:unhideWhenUsed/>
    <w:rsid w:val="004E6785"/>
    <w:pPr>
      <w:spacing w:after="160" w:line="259" w:lineRule="auto"/>
      <w:ind w:firstLine="72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5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3"/>
    <w:next w:val="a3"/>
    <w:uiPriority w:val="99"/>
    <w:semiHidden/>
    <w:unhideWhenUsed/>
    <w:rsid w:val="004E6785"/>
    <w:pPr>
      <w:spacing w:after="0"/>
      <w:ind w:left="240" w:hanging="240"/>
    </w:pPr>
  </w:style>
  <w:style w:type="paragraph" w:styleId="affffff3">
    <w:name w:val="table of figures"/>
    <w:basedOn w:val="a3"/>
    <w:next w:val="a3"/>
    <w:uiPriority w:val="99"/>
    <w:semiHidden/>
    <w:unhideWhenUsed/>
    <w:rsid w:val="004E6785"/>
    <w:pPr>
      <w:spacing w:after="0"/>
    </w:pPr>
  </w:style>
  <w:style w:type="table" w:styleId="affffff4">
    <w:name w:val="Table Professional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5"/>
    <w:uiPriority w:val="99"/>
    <w:semiHidden/>
    <w:unhideWhenUsed/>
    <w:rsid w:val="004E6785"/>
    <w:pPr>
      <w:spacing w:after="160" w:line="259" w:lineRule="auto"/>
      <w:ind w:firstLine="72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5"/>
    <w:uiPriority w:val="99"/>
    <w:semiHidden/>
    <w:unhideWhenUsed/>
    <w:rsid w:val="004E6785"/>
    <w:pPr>
      <w:spacing w:after="160" w:line="259" w:lineRule="auto"/>
      <w:ind w:firstLine="72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3"/>
    <w:next w:val="a3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3"/>
    <w:next w:val="a3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3"/>
    <w:next w:val="a3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3"/>
    <w:next w:val="a3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3"/>
    <w:next w:val="a3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3"/>
    <w:next w:val="a3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3"/>
    <w:next w:val="a3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4"/>
    <w:link w:val="af9"/>
    <w:uiPriority w:val="1"/>
    <w:rsid w:val="001770D0"/>
    <w:rPr>
      <w:rFonts w:ascii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8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63" Type="http://schemas.openxmlformats.org/officeDocument/2006/relationships/image" Target="media/image47.png"/><Relationship Id="rId84" Type="http://schemas.openxmlformats.org/officeDocument/2006/relationships/image" Target="media/image64.png"/><Relationship Id="rId16" Type="http://schemas.openxmlformats.org/officeDocument/2006/relationships/hyperlink" Target="https://uvnc.com/docs/ultravnc-server/49-ultravnc-server-configuration.html" TargetMode="External"/><Relationship Id="rId107" Type="http://schemas.openxmlformats.org/officeDocument/2006/relationships/hyperlink" Target="https://www.newstorial.com/what-is-dnat/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1.png"/><Relationship Id="rId102" Type="http://schemas.openxmlformats.org/officeDocument/2006/relationships/hyperlink" Target="https://servergate.ru/articles/dhcp-prosto-o-slozhnom-chto-eto-takoe-i-kak-on-rabotaet-v-vashey-seti/" TargetMode="External"/><Relationship Id="rId123" Type="http://schemas.openxmlformats.org/officeDocument/2006/relationships/hyperlink" Target="https://chat.deepseek.com/" TargetMode="External"/><Relationship Id="rId128" Type="http://schemas.openxmlformats.org/officeDocument/2006/relationships/hyperlink" Target="https://docs.gns3.com/docs/using-gns3/beginners/import-gns3-appliance/" TargetMode="External"/><Relationship Id="rId5" Type="http://schemas.openxmlformats.org/officeDocument/2006/relationships/customXml" Target="../customXml/item5.xml"/><Relationship Id="rId90" Type="http://schemas.openxmlformats.org/officeDocument/2006/relationships/image" Target="media/image70.png"/><Relationship Id="rId95" Type="http://schemas.openxmlformats.org/officeDocument/2006/relationships/customXml" Target="ink/ink4.xml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www.newstorial.com/what-is-dnat/" TargetMode="External"/><Relationship Id="rId118" Type="http://schemas.openxmlformats.org/officeDocument/2006/relationships/hyperlink" Target="http://www.tinycorelinux.net" TargetMode="External"/><Relationship Id="rId134" Type="http://schemas.openxmlformats.org/officeDocument/2006/relationships/fontTable" Target="fontTable.xml"/><Relationship Id="rId80" Type="http://schemas.openxmlformats.org/officeDocument/2006/relationships/image" Target="media/image62.png"/><Relationship Id="rId85" Type="http://schemas.openxmlformats.org/officeDocument/2006/relationships/image" Target="media/image65.png"/><Relationship Id="rId12" Type="http://schemas.openxmlformats.org/officeDocument/2006/relationships/image" Target="media/image1.png"/><Relationship Id="rId17" Type="http://schemas.openxmlformats.org/officeDocument/2006/relationships/image" Target="media/image2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59" Type="http://schemas.openxmlformats.org/officeDocument/2006/relationships/image" Target="media/image43.png"/><Relationship Id="rId103" Type="http://schemas.openxmlformats.org/officeDocument/2006/relationships/hyperlink" Target="https://mksegment.ru/b/vazhnost-dhcp-v-kompyuternyh-setyah-i-ego-osnovnye-funkcii" TargetMode="External"/><Relationship Id="rId108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24" Type="http://schemas.openxmlformats.org/officeDocument/2006/relationships/hyperlink" Target="https://sysahelper.gitbook.io/sysahelper/main/telecom/main/basic_setting" TargetMode="External"/><Relationship Id="rId129" Type="http://schemas.openxmlformats.org/officeDocument/2006/relationships/hyperlink" Target="https://www.newstorial.com/what-is-dnat/" TargetMode="External"/><Relationship Id="rId54" Type="http://schemas.openxmlformats.org/officeDocument/2006/relationships/image" Target="media/image38.png"/><Relationship Id="rId70" Type="http://schemas.openxmlformats.org/officeDocument/2006/relationships/image" Target="media/image54.png"/><Relationship Id="rId75" Type="http://schemas.openxmlformats.org/officeDocument/2006/relationships/customXml" Target="ink/ink1.xml"/><Relationship Id="rId91" Type="http://schemas.openxmlformats.org/officeDocument/2006/relationships/image" Target="media/image71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hyperlink" Target="https://www.sysnettechsolutions.com/en/install-vmware-workstation/" TargetMode="External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hyperlink" Target="https://www.newstorial.com/what-is-dnat/" TargetMode="External"/><Relationship Id="rId119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44" Type="http://schemas.openxmlformats.org/officeDocument/2006/relationships/image" Target="media/image28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hyperlink" Target="https://docs.eltex-co.ru/pages/viewpage.action?pageId=584034117" TargetMode="External"/><Relationship Id="rId86" Type="http://schemas.openxmlformats.org/officeDocument/2006/relationships/image" Target="media/image66.png"/><Relationship Id="rId130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5" Type="http://schemas.openxmlformats.org/officeDocument/2006/relationships/glossaryDocument" Target="glossary/document.xml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39" Type="http://schemas.openxmlformats.org/officeDocument/2006/relationships/image" Target="media/image23.png"/><Relationship Id="rId109" Type="http://schemas.openxmlformats.org/officeDocument/2006/relationships/hyperlink" Target="https://docs.selectel.ru/vmware/public-cloud/manage-networks/nat-rules/" TargetMode="External"/><Relationship Id="rId34" Type="http://schemas.openxmlformats.org/officeDocument/2006/relationships/image" Target="media/image18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customXml" Target="ink/ink5.xml"/><Relationship Id="rId104" Type="http://schemas.openxmlformats.org/officeDocument/2006/relationships/hyperlink" Target="https://help.sweb.ru/protokol-dhcp_1380.html" TargetMode="External"/><Relationship Id="rId120" Type="http://schemas.openxmlformats.org/officeDocument/2006/relationships/hyperlink" Target="https://docs.eltex-co.ru/ede/initial-router-configuration-380863579.html" TargetMode="External"/><Relationship Id="rId125" Type="http://schemas.openxmlformats.org/officeDocument/2006/relationships/hyperlink" Target="https://serverspace.ru/support/glossary/nat/" TargetMode="External"/><Relationship Id="rId7" Type="http://schemas.openxmlformats.org/officeDocument/2006/relationships/styles" Target="styles.xml"/><Relationship Id="rId71" Type="http://schemas.openxmlformats.org/officeDocument/2006/relationships/image" Target="media/image55.png"/><Relationship Id="rId92" Type="http://schemas.openxmlformats.org/officeDocument/2006/relationships/image" Target="media/image72.png"/><Relationship Id="rId2" Type="http://schemas.openxmlformats.org/officeDocument/2006/relationships/customXml" Target="../customXml/item2.xml"/><Relationship Id="rId29" Type="http://schemas.openxmlformats.org/officeDocument/2006/relationships/image" Target="media/image13.png"/><Relationship Id="rId24" Type="http://schemas.openxmlformats.org/officeDocument/2006/relationships/image" Target="media/image8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50.png"/><Relationship Id="rId87" Type="http://schemas.openxmlformats.org/officeDocument/2006/relationships/image" Target="media/image67.png"/><Relationship Id="rId110" Type="http://schemas.openxmlformats.org/officeDocument/2006/relationships/hyperlink" Target="https://www.newstorial.com/what-is-dnat/" TargetMode="External"/><Relationship Id="rId115" Type="http://schemas.openxmlformats.org/officeDocument/2006/relationships/hyperlink" Target="https://docs.ideco.dev/settings/access-rules/firewall/firewall-tables" TargetMode="External"/><Relationship Id="rId131" Type="http://schemas.openxmlformats.org/officeDocument/2006/relationships/hyperlink" Target="https://docs.selectel.ru/vmware/public-cloud/manage-networks/nat-rules/" TargetMode="External"/><Relationship Id="rId136" Type="http://schemas.openxmlformats.org/officeDocument/2006/relationships/theme" Target="theme/theme1.xml"/><Relationship Id="rId61" Type="http://schemas.openxmlformats.org/officeDocument/2006/relationships/image" Target="media/image45.png"/><Relationship Id="rId82" Type="http://schemas.openxmlformats.org/officeDocument/2006/relationships/hyperlink" Target="https://ruits.ru/obsuzhdenie-eltex/eltex_experts/messages153.html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customXml" Target="ink/ink2.xml"/><Relationship Id="rId100" Type="http://schemas.openxmlformats.org/officeDocument/2006/relationships/image" Target="media/image76.png"/><Relationship Id="rId105" Type="http://schemas.openxmlformats.org/officeDocument/2006/relationships/hyperlink" Target="https://mksegment.ru/b/vazhnost-dhcp-v-kompyuternyh-setyah-i-ego-osnovnye-funkcii" TargetMode="External"/><Relationship Id="rId126" Type="http://schemas.openxmlformats.org/officeDocument/2006/relationships/hyperlink" Target="https://mentoring.digital/blog/chto-takoe-nat-i-dlya-chego-on-nuzhen:-ponimanie-osnov-setevoy-tehnologii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5.png"/><Relationship Id="rId72" Type="http://schemas.openxmlformats.org/officeDocument/2006/relationships/image" Target="media/image56.png"/><Relationship Id="rId93" Type="http://schemas.openxmlformats.org/officeDocument/2006/relationships/customXml" Target="ink/ink3.xml"/><Relationship Id="rId98" Type="http://schemas.openxmlformats.org/officeDocument/2006/relationships/image" Target="media/image75.png"/><Relationship Id="rId121" Type="http://schemas.openxmlformats.org/officeDocument/2006/relationships/hyperlink" Target="https://github.com/GNS3/gns3-gui/releases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51.png"/><Relationship Id="rId116" Type="http://schemas.openxmlformats.org/officeDocument/2006/relationships/hyperlink" Target="https://www.newstorial.com/what-is-dnat/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62" Type="http://schemas.openxmlformats.org/officeDocument/2006/relationships/image" Target="media/image46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hyperlink" Target="https://www.newstorial.com/what-is-dnat/" TargetMode="External"/><Relationship Id="rId132" Type="http://schemas.openxmlformats.org/officeDocument/2006/relationships/hyperlink" Target="https://www.newstorial.com/what-is-dnat/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77.png"/><Relationship Id="rId127" Type="http://schemas.openxmlformats.org/officeDocument/2006/relationships/hyperlink" Target="https://habr.com/ru/companies/otus/articles/779970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7.png"/><Relationship Id="rId78" Type="http://schemas.openxmlformats.org/officeDocument/2006/relationships/image" Target="media/image60.png"/><Relationship Id="rId94" Type="http://schemas.openxmlformats.org/officeDocument/2006/relationships/image" Target="media/image73.png"/><Relationship Id="rId99" Type="http://schemas.openxmlformats.org/officeDocument/2006/relationships/customXml" Target="ink/ink6.xml"/><Relationship Id="rId101" Type="http://schemas.openxmlformats.org/officeDocument/2006/relationships/image" Target="media/image73.jpeg"/><Relationship Id="rId122" Type="http://schemas.openxmlformats.org/officeDocument/2006/relationships/hyperlink" Target="https://github.com/alekho/EVE-NG_vESR/blob/main/README.md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2.png"/><Relationship Id="rId89" Type="http://schemas.openxmlformats.org/officeDocument/2006/relationships/image" Target="media/image69.png"/><Relationship Id="rId112" Type="http://schemas.openxmlformats.org/officeDocument/2006/relationships/hyperlink" Target="https://www.newstorial.com/what-is-dnat/" TargetMode="External"/><Relationship Id="rId133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48C51AFD41245A296833CD2825016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7E0B495-5D13-4A6D-80CE-AD88AC1C5A82}"/>
      </w:docPartPr>
      <w:docPartBody>
        <w:p w:rsidR="00B94B2B" w:rsidRDefault="00000000">
          <w:pPr>
            <w:pStyle w:val="848C51AFD41245A296833CD2825016BB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50A926561714B519FAFD798793093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1241416-C21B-4FE8-B2DE-092F71B21A55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Если вы хотите помочь своему ребенку преуспеть в жизни, изучите его сильные и слабые стороны.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450A926561714B519FAFD798793093B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22761A0EEA934BA68ACAAB863E94010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CD26B3-4F71-43F6-B13E-48304C1CF353}"/>
      </w:docPartPr>
      <w:docPartBody>
        <w:p w:rsidR="00B94B2B" w:rsidRDefault="00000000">
          <w:pPr>
            <w:pStyle w:val="22761A0EEA934BA68ACAAB863E94010F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030919B35534782B1E77DAFF55EA89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008A5CB-D88D-423F-9EBE-0D0EAD40C8CB}"/>
      </w:docPartPr>
      <w:docPartBody>
        <w:p w:rsidR="00B94B2B" w:rsidRDefault="00000000">
          <w:pPr>
            <w:pStyle w:val="5030919B35534782B1E77DAFF55EA89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7467F216869640448FF27C238D2F81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AA6591-F870-4087-8624-08CF4C5A2572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>Напомните читателю в коротком абзаце о ключевых моментах главы. Или используйте маркированный список, как показано ниже: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В наше время роль родителей дома выполняют телевизор и другие цифровые устройства.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7467F216869640448FF27C238D2F81C1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70A1C886A22F404DB28D64B46DEA95B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FE058B9-FD74-401E-91F2-B3723D96DB9B}"/>
      </w:docPartPr>
      <w:docPartBody>
        <w:p w:rsidR="00B94B2B" w:rsidRDefault="00000000">
          <w:pPr>
            <w:pStyle w:val="70A1C886A22F404DB28D64B46DEA95B9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D61444B271E349B19EC09591100637F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D1C5926-9D3E-41CC-BD8B-404F053AA870}"/>
      </w:docPartPr>
      <w:docPartBody>
        <w:p w:rsidR="00B94B2B" w:rsidRDefault="00000000">
          <w:pPr>
            <w:pStyle w:val="D61444B271E349B19EC09591100637FF"/>
          </w:pPr>
          <w:r w:rsidRPr="004E6785">
            <w:rPr>
              <w:lang w:val="ro-RO" w:bidi="ru-RU"/>
            </w:rPr>
            <w:t>Используйте последующие части для рассмотрения сложных вопросов, связанных с темой книги. Так как в части I определяется тема или проблема, в этом разделе рекомендуется указать решения. В этом случае подходящим примером названия будет "Определение правильных родительских методов" или "Закаливание характера ребенка“. Не забывайте, что главы в этой части книги должны соответствовать названию части, которое вы выбрали.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1635160161D4B299819275AE341DFD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0A543A0-3269-4665-860F-A4BBC18EDE68}"/>
      </w:docPartPr>
      <w:docPartBody>
        <w:p w:rsidR="00B94B2B" w:rsidRDefault="00000000">
          <w:pPr>
            <w:pStyle w:val="71635160161D4B299819275AE341DFD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8340A16EA0F425D8F795B8E8069199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30A630-845E-4049-867D-C3678BDFDD9C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Развитие умственной устойчивости является важной частью достижения успеха в жизни.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8340A16EA0F425D8F795B8E8069199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BF6904112C1C4DEB84FC74CD1A1A50F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4DDAE-2D57-4107-8C76-135020A95048}"/>
      </w:docPartPr>
      <w:docPartBody>
        <w:p w:rsidR="00B94B2B" w:rsidRDefault="00000000">
          <w:pPr>
            <w:pStyle w:val="BF6904112C1C4DEB84FC74CD1A1A50F6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конце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7F595C4D2674112A6C08734DCF8D0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8216DD7-1EE8-4444-B14C-F7BE4BB27963}"/>
      </w:docPartPr>
      <w:docPartBody>
        <w:p w:rsidR="00B94B2B" w:rsidRDefault="00000000">
          <w:pPr>
            <w:pStyle w:val="C7F595C4D2674112A6C08734DCF8D06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049E3E877FF455C92140BA11D6B872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2625B4D-F8CB-4D27-A099-B49A0B361D79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Прививание общественных ценностей и этики ребенку поможет ему хорошо интегрироваться в обществе. 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F049E3E877FF455C92140BA11D6B8720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945E33C2C3294067B3455C00DAF2E44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93F559-BCDF-4E5C-B087-4BB84741CE4F}"/>
      </w:docPartPr>
      <w:docPartBody>
        <w:p w:rsidR="00B94B2B" w:rsidRDefault="00000000">
          <w:pPr>
            <w:pStyle w:val="945E33C2C3294067B3455C00DAF2E44D"/>
          </w:pPr>
          <w:r w:rsidRPr="004E6785">
            <w:rPr>
              <w:lang w:val="ro-RO" w:bidi="ru-RU"/>
            </w:rPr>
            <w:t>Чтобы выполнить логический переход между главами, расскажите читателю о том, что его ожидает. В последнем абзаце главы укажите связь между следующей главой и только что прочитанной информацией.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4312F84EB0A445F8A1EEFB82E52B6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AD0204-D84F-4624-B5FA-55CFAB3F8AA1}"/>
      </w:docPartPr>
      <w:docPartBody>
        <w:p w:rsidR="00B94B2B" w:rsidRDefault="00000000">
          <w:pPr>
            <w:pStyle w:val="B4312F84EB0A445F8A1EEFB82E52B6F4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B2300CA80E05498891EF810FEF6AABB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07F8648-0F5D-4684-B11A-4299C986F2B1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000000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B94B2B" w:rsidRDefault="00000000">
          <w:pPr>
            <w:pStyle w:val="B2300CA80E05498891EF810FEF6AABBC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2FCDB551AF7D44CEAA3F9E0D1C9C0A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254742A-5D12-4C5B-A825-DFE28CE67101}"/>
      </w:docPartPr>
      <w:docPartBody>
        <w:p w:rsidR="00B94B2B" w:rsidRDefault="00000000">
          <w:pPr>
            <w:pStyle w:val="2FCDB551AF7D44CEAA3F9E0D1C9C0A7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F5C5B443479F447EB57E79C11A361A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32D12AC-4C33-44AB-8914-8DF0E19024B1}"/>
      </w:docPartPr>
      <w:docPartBody>
        <w:p w:rsidR="00B94B2B" w:rsidRDefault="00000000">
          <w:pPr>
            <w:pStyle w:val="F5C5B443479F447EB57E79C11A361A66"/>
          </w:pPr>
          <w:r w:rsidRPr="004E6785">
            <w:rPr>
              <w:lang w:val="ro-RO" w:bidi="ru-RU"/>
            </w:rPr>
            <w:t>Сделайте его кратким и приятным. Упомяните основные мысли книги и действия по решению проблем. Напомните читателю о преимуществах применения рассмотренных действий.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38671B7EE9D74F118772C6A959E8E13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BAE945B-1CC2-4E7F-B345-585C4A391FAA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Ниже приведен пример списка источников в стиле APA. Расположите список литературы по алфавиту.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книги используйте формат из примеров ниже, применяя стиль форматирования "Список литературы":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</w:t>
          </w:r>
          <w:r w:rsidRPr="004E6785">
            <w:rPr>
              <w:i/>
              <w:lang w:val="ro-RO" w:bidi="ru-RU"/>
            </w:rPr>
            <w:t>Название книги.</w:t>
          </w:r>
          <w:r w:rsidRPr="004E6785">
            <w:rPr>
              <w:lang w:val="ro-RO" w:bidi="ru-RU"/>
            </w:rPr>
            <w:t xml:space="preserve"> Дополнительные сведения. Город, регион публикации: Издательство.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Кинг, С. (2000). </w:t>
          </w:r>
          <w:r w:rsidRPr="004E6785">
            <w:rPr>
              <w:i/>
              <w:lang w:val="ro-RO" w:bidi="ru-RU"/>
            </w:rPr>
            <w:t>Как писать книги: Мемуары о ремесле.</w:t>
          </w:r>
          <w:r w:rsidRPr="004E6785">
            <w:rPr>
              <w:lang w:val="ro-RO" w:bidi="ru-RU"/>
            </w:rPr>
            <w:t xml:space="preserve"> Нью-Йорк, NY: Pocket Books.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сетевые ресурсы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документов из Интернета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работы.</w:t>
          </w:r>
          <w:r w:rsidRPr="004E6785">
            <w:rPr>
              <w:lang w:val="ro-RO" w:bidi="ru-RU"/>
            </w:rPr>
            <w:t xml:space="preserve">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Амир, Н. (17 октября 2018 г.). 4 совета для сохранения внимания при создании произведения. </w:t>
          </w:r>
          <w:r w:rsidRPr="004E6785">
            <w:rPr>
              <w:i/>
              <w:lang w:val="ro-RO" w:bidi="ru-RU"/>
            </w:rPr>
            <w:t>Создавайте научно-популярную литературу!</w:t>
          </w:r>
          <w:r w:rsidRPr="004E6785">
            <w:rPr>
              <w:lang w:val="ro-RO" w:bidi="ru-RU"/>
            </w:rPr>
            <w:t xml:space="preserve"> Извлечено из http://writenonfictionnow.com/tips-staying-track-writing/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u w:val="single"/>
              <w:lang w:val="ro-RO" w:bidi="ru-RU"/>
            </w:rPr>
            <w:t>Для сетевых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>, том и номера страниц. Извлечено из полного URL-адреса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Брюер, Р. Л. (4 октября 2018 г.). Как создавать отличные названия: 7 эффективных советов по названиям для книг, статей и сеансов конференций. </w:t>
          </w:r>
          <w:r w:rsidRPr="004E6785">
            <w:rPr>
              <w:i/>
              <w:lang w:val="ro-RO" w:bidi="ru-RU"/>
            </w:rPr>
            <w:t>Writer’s Digest.</w:t>
          </w:r>
          <w:r w:rsidRPr="004E6785">
            <w:rPr>
              <w:lang w:val="ro-RO" w:bidi="ru-RU"/>
            </w:rPr>
            <w:t xml:space="preserve"> Извлечено из http://www.writersdigest.com/whats-new/how-to-write-better-titles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При ссылках на журналы используйте формат, представленный в примерах ниже:</w:t>
          </w:r>
        </w:p>
        <w:p w:rsidR="00B94B2B" w:rsidRPr="004E6785" w:rsidRDefault="00000000" w:rsidP="00BB5275">
          <w:pPr>
            <w:pStyle w:val="a5"/>
            <w:spacing w:line="240" w:lineRule="auto"/>
            <w:rPr>
              <w:u w:val="single"/>
              <w:lang w:val="ro-RO"/>
            </w:rPr>
          </w:pPr>
          <w:r w:rsidRPr="004E6785">
            <w:rPr>
              <w:u w:val="single"/>
              <w:lang w:val="ro-RO" w:bidi="ru-RU"/>
            </w:rPr>
            <w:t>Для журналов и периодических изданий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Фамилия автора, инициалы. (Дата публикации). Название статьи. </w:t>
          </w:r>
          <w:r w:rsidRPr="004E6785">
            <w:rPr>
              <w:i/>
              <w:noProof/>
              <w:lang w:val="ro-RO" w:bidi="ru-RU"/>
            </w:rPr>
            <w:t>Название периодического издания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номер тома (номер выпуска, если имеется</w:t>
          </w:r>
          <w:r w:rsidRPr="004E6785">
            <w:rPr>
              <w:lang w:val="ro-RO" w:bidi="ru-RU"/>
            </w:rPr>
            <w:t>), содержащие страницы.</w:t>
          </w:r>
        </w:p>
        <w:p w:rsidR="00B94B2B" w:rsidRPr="004E6785" w:rsidRDefault="00000000" w:rsidP="00BB5275">
          <w:pPr>
            <w:pStyle w:val="a5"/>
            <w:spacing w:line="240" w:lineRule="auto"/>
            <w:ind w:left="1800" w:hanging="540"/>
            <w:rPr>
              <w:lang w:val="ro-RO"/>
            </w:rPr>
          </w:pPr>
          <w:r w:rsidRPr="004E6785">
            <w:rPr>
              <w:lang w:val="ro-RO" w:bidi="ru-RU"/>
            </w:rPr>
            <w:t xml:space="preserve">Макфи, Дж. (29 апреля 2013 г.). Черновик № 4. </w:t>
          </w:r>
          <w:r w:rsidRPr="004E6785">
            <w:rPr>
              <w:i/>
              <w:lang w:val="ro-RO" w:bidi="ru-RU"/>
            </w:rPr>
            <w:t>New Yorker</w:t>
          </w:r>
          <w:r w:rsidRPr="004E6785">
            <w:rPr>
              <w:lang w:val="ro-RO" w:bidi="ru-RU"/>
            </w:rPr>
            <w:t xml:space="preserve">, </w:t>
          </w:r>
          <w:r w:rsidRPr="004E6785">
            <w:rPr>
              <w:i/>
              <w:lang w:val="ro-RO" w:bidi="ru-RU"/>
            </w:rPr>
            <w:t>89</w:t>
          </w:r>
          <w:r w:rsidRPr="004E6785">
            <w:rPr>
              <w:lang w:val="ro-RO" w:bidi="ru-RU"/>
            </w:rPr>
            <w:t>, 20-25.</w:t>
          </w:r>
        </w:p>
        <w:p w:rsidR="00B94B2B" w:rsidRDefault="00000000">
          <w:pPr>
            <w:pStyle w:val="38671B7EE9D74F118772C6A959E8E13F"/>
          </w:pPr>
          <w:r w:rsidRPr="004E6785">
            <w:rPr>
              <w:lang w:val="ro-RO" w:bidi="ru-RU"/>
            </w:rPr>
            <w:t>Дополнительные сведения и рекомендации см. в руководстве по публикации APA.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4871F28AAF414933A0E4A076BE0EEC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7B872F-26A2-4967-81E3-9AC1D4A1AA7E}"/>
      </w:docPartPr>
      <w:docPartBody>
        <w:p w:rsidR="00B94B2B" w:rsidRDefault="00000000">
          <w:pPr>
            <w:pStyle w:val="4871F28AAF414933A0E4A076BE0EECEC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8B05752993104463BF712EFF089BAC0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CE6D656-4C36-4222-8910-22897E0DACD1}"/>
      </w:docPartPr>
      <w:docPartBody>
        <w:p w:rsidR="00B94B2B" w:rsidRDefault="00000000">
          <w:pPr>
            <w:pStyle w:val="8B05752993104463BF712EFF089BAC00"/>
          </w:pPr>
          <w:r w:rsidRPr="004E6785">
            <w:rPr>
              <w:lang w:val="ro-RO" w:bidi="ru-RU"/>
            </w:rPr>
            <w:t>Поблагодарите основных людей, вдохновивших вас и помогавших вам в процессе написания и публикации вашей работы. Это немного похоже на страницу посвящения, но здесь можно указать подробности и добавить больше людей.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FF220FB6534C44BB83EBC9A225E5542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BB8B3-A740-4856-AAA5-0B11FBA2DA6E}"/>
      </w:docPartPr>
      <w:docPartBody>
        <w:p w:rsidR="00B94B2B" w:rsidRDefault="00000000">
          <w:pPr>
            <w:pStyle w:val="FF220FB6534C44BB83EBC9A225E55421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48E7EC893D874533BD5E7EE98440196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1161EF-90B8-4723-B67B-3456C5C997FB}"/>
      </w:docPartPr>
      <w:docPartBody>
        <w:p w:rsidR="00B94B2B" w:rsidRPr="004E6785" w:rsidRDefault="00000000" w:rsidP="00BB5275">
          <w:pPr>
            <w:pStyle w:val="a5"/>
            <w:spacing w:line="240" w:lineRule="auto"/>
            <w:rPr>
              <w:lang w:val="ro-RO"/>
            </w:rPr>
          </w:pPr>
          <w:r w:rsidRPr="004E6785">
            <w:rPr>
              <w:lang w:val="ro-RO" w:bidi="ru-RU"/>
            </w:rPr>
            <w:t>Напишите эту страницу от третьего лица. (Например, используйте слово "автор" или свое имя, а не "Я"). Сведения в этом разделе обеспечивают доверие читателей. Старайтесь не быть слишком многословным. Просто расскажите о себе и своем опыте по теме книги, а также укажите другие сведения, вызывающие доверие. Например: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Профессиональные и личные достижения, относящиеся к рассматриваемой теме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Список других публикаций и ссылка на ваш веб-сайт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Образование</w:t>
          </w:r>
        </w:p>
        <w:p w:rsidR="00B94B2B" w:rsidRPr="004E6785" w:rsidRDefault="00000000" w:rsidP="00203682">
          <w:pPr>
            <w:pStyle w:val="a5"/>
            <w:numPr>
              <w:ilvl w:val="0"/>
              <w:numId w:val="4"/>
            </w:numPr>
            <w:spacing w:line="240" w:lineRule="auto"/>
            <w:ind w:left="1080"/>
            <w:rPr>
              <w:lang w:val="ro-RO"/>
            </w:rPr>
          </w:pPr>
          <w:r w:rsidRPr="004E6785">
            <w:rPr>
              <w:lang w:val="ro-RO" w:bidi="ru-RU"/>
            </w:rPr>
            <w:t>Упомяните известных экспертов области, с которыми вы работали</w:t>
          </w:r>
        </w:p>
        <w:p w:rsidR="00B94B2B" w:rsidRDefault="00000000">
          <w:pPr>
            <w:pStyle w:val="48E7EC893D874533BD5E7EE984401967"/>
          </w:pPr>
          <w:r w:rsidRPr="004E6785">
            <w:rPr>
              <w:lang w:val="ro-RO" w:bidi="ru-RU"/>
            </w:rPr>
            <w:t>Область вашего проживания, семейное положение, увлечения и т. д.</w:t>
          </w:r>
        </w:p>
      </w:docPartBody>
    </w:docPart>
    <w:docPart>
      <w:docPartPr>
        <w:name w:val="B8F69ABD0278437AA685D0CEE6DE280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31D31C4-1D31-44A5-8F07-2E088945C332}"/>
      </w:docPartPr>
      <w:docPartBody>
        <w:p w:rsidR="00B94B2B" w:rsidRDefault="00000000">
          <w:pPr>
            <w:pStyle w:val="B8F69ABD0278437AA685D0CEE6DE280B"/>
          </w:pPr>
          <w:r w:rsidRPr="004E6785">
            <w:rPr>
              <w:lang w:val="ro-RO" w:bidi="ru-RU"/>
            </w:rPr>
            <w:t>Фамилия автора и название книги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000000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0B7D863D50934AAFB0AA97291737D61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28DBB2C-E8C8-41C9-B160-8CBDAB5C8E06}"/>
      </w:docPartPr>
      <w:docPartBody>
        <w:p w:rsidR="00000000" w:rsidRDefault="00B94B2B" w:rsidP="00B94B2B">
          <w:pPr>
            <w:pStyle w:val="0B7D863D50934AAFB0AA97291737D61F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CEF55560F5B491A891EC58E44743A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ACD41F-1D00-4FF8-88D1-FAA45242DD2E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000000" w:rsidRDefault="00B94B2B" w:rsidP="00B94B2B">
          <w:pPr>
            <w:pStyle w:val="ECEF55560F5B491A891EC58E44743A42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1620B4AFCFCE4E66A18C0249AC9FD04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E14A3FC-254F-465C-AE4A-31CCB909EF30}"/>
      </w:docPartPr>
      <w:docPartBody>
        <w:p w:rsidR="00000000" w:rsidRDefault="00B94B2B" w:rsidP="00B94B2B">
          <w:pPr>
            <w:pStyle w:val="1620B4AFCFCE4E66A18C0249AC9FD04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A8CE64A813DE4437AE9B57FC9CD680E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82305A-8892-4A33-AC75-0EDBB39D457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000000" w:rsidRDefault="00B94B2B" w:rsidP="00B94B2B">
          <w:pPr>
            <w:pStyle w:val="A8CE64A813DE4437AE9B57FC9CD680E5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9F29D66582B94CFE9F63D0E297FE2B2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A47099F-573C-40FC-A9C6-2C533CD9A1EB}"/>
      </w:docPartPr>
      <w:docPartBody>
        <w:p w:rsidR="00000000" w:rsidRDefault="00B94B2B" w:rsidP="00B94B2B">
          <w:pPr>
            <w:pStyle w:val="9F29D66582B94CFE9F63D0E297FE2B2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EA413D413464FA2BA0ECEBAC5A309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326C1E-6706-4D68-AA6C-7608F0A6691E}"/>
      </w:docPartPr>
      <w:docPartBody>
        <w:p w:rsidR="00000000" w:rsidRDefault="00B94B2B" w:rsidP="00B94B2B">
          <w:pPr>
            <w:pStyle w:val="DEA413D413464FA2BA0ECEBAC5A30953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E7765134527949209FEA5795321C34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46AEA21-91EB-49BF-9AEA-D953B3FEA785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000000" w:rsidRDefault="00B94B2B" w:rsidP="00B94B2B">
          <w:pPr>
            <w:pStyle w:val="E7765134527949209FEA5795321C3477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8804A7FD89DA467582AA47D45DCCFD1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7349BFF-CD83-4F41-8B4B-6CA5E24ACA61}"/>
      </w:docPartPr>
      <w:docPartBody>
        <w:p w:rsidR="00000000" w:rsidRDefault="00B94B2B" w:rsidP="00B94B2B">
          <w:pPr>
            <w:pStyle w:val="8804A7FD89DA467582AA47D45DCCFD1C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4EC19527D0574B7C90844C8D80FD56A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92B5D8C-61D6-4C7B-A60D-17854945C459}"/>
      </w:docPartPr>
      <w:docPartBody>
        <w:p w:rsidR="00000000" w:rsidRDefault="00B94B2B" w:rsidP="00B94B2B">
          <w:pPr>
            <w:pStyle w:val="4EC19527D0574B7C90844C8D80FD56A7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9C65F9F6C1F84C799FA4BFE10913A30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289B04C-61A1-4C6D-A1B9-D4DFB71876B4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000000" w:rsidRDefault="00B94B2B" w:rsidP="00B94B2B">
          <w:pPr>
            <w:pStyle w:val="9C65F9F6C1F84C799FA4BFE10913A30E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000000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38093E1436C461E8BA16517C338B3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98A60F9-66DB-47C3-BC98-07B8D9D84C34}"/>
      </w:docPartPr>
      <w:docPartBody>
        <w:p w:rsidR="00000000" w:rsidRDefault="00B94B2B" w:rsidP="00B94B2B">
          <w:pPr>
            <w:pStyle w:val="D38093E1436C461E8BA16517C338B338"/>
          </w:pPr>
          <w:r w:rsidRPr="004E6785">
            <w:rPr>
              <w:lang w:val="ro-RO" w:bidi="ru-RU"/>
            </w:rPr>
            <w:t>Вставьте содержимое здесь...</w:t>
          </w:r>
        </w:p>
      </w:docPartBody>
    </w:docPart>
    <w:docPart>
      <w:docPartPr>
        <w:name w:val="1294E2ED70CA49BE83363A92E77AF24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CBF13F1-E3B4-48EA-BE31-4FDF14EF024C}"/>
      </w:docPartPr>
      <w:docPartBody>
        <w:p w:rsidR="00B94B2B" w:rsidRPr="004E6785" w:rsidRDefault="00B94B2B" w:rsidP="00BB5275">
          <w:pPr>
            <w:pStyle w:val="a5"/>
            <w:spacing w:line="240" w:lineRule="auto"/>
            <w:rPr>
              <w:rFonts w:ascii="Times New Roman" w:hAnsi="Times New Roman"/>
              <w:lang w:val="ro-RO"/>
            </w:rPr>
          </w:pPr>
          <w:r w:rsidRPr="004E6785">
            <w:rPr>
              <w:rFonts w:ascii="Times New Roman" w:hAnsi="Times New Roman"/>
              <w:lang w:val="ro-RO" w:bidi="ru-RU"/>
            </w:rPr>
            <w:t xml:space="preserve">Напомните читателю в коротком абзаце о ключевых моментах главы. Или используйте маркированный список, как показано ниже: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 xml:space="preserve">В будущем выживание будет зависеть от умения адаптироваться к быстро изменяющейся среде. 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2 из вашего текста...</w:t>
          </w:r>
        </w:p>
        <w:p w:rsidR="00B94B2B" w:rsidRPr="004E6785" w:rsidRDefault="00B94B2B" w:rsidP="00BB5275">
          <w:pPr>
            <w:pStyle w:val="a0"/>
            <w:tabs>
              <w:tab w:val="clear" w:pos="360"/>
              <w:tab w:val="left" w:pos="4050"/>
            </w:tabs>
            <w:spacing w:before="0" w:line="240" w:lineRule="auto"/>
            <w:rPr>
              <w:color w:val="0070C0"/>
              <w:lang w:val="ro-RO"/>
            </w:rPr>
          </w:pPr>
          <w:r w:rsidRPr="004E6785">
            <w:rPr>
              <w:color w:val="0070C0"/>
              <w:lang w:val="ro-RO" w:bidi="ru-RU"/>
            </w:rPr>
            <w:t>Пункт 3 из вашего текста...</w:t>
          </w:r>
        </w:p>
        <w:p w:rsidR="00000000" w:rsidRDefault="00B94B2B" w:rsidP="00B94B2B">
          <w:pPr>
            <w:pStyle w:val="1294E2ED70CA49BE83363A92E77AF244"/>
          </w:pPr>
          <w:r w:rsidRPr="004E6785">
            <w:rPr>
              <w:color w:val="0070C0"/>
              <w:lang w:val="ro-RO" w:bidi="ru-RU"/>
            </w:rPr>
            <w:t>и т. д.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3C16D7"/>
    <w:rsid w:val="006B0C14"/>
    <w:rsid w:val="00B94B2B"/>
    <w:rsid w:val="00DA59C9"/>
    <w:rsid w:val="00E56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F63B8D7838DD40D797B6DA63FC9F95CF">
    <w:name w:val="F63B8D7838DD40D797B6DA63FC9F95CF"/>
  </w:style>
  <w:style w:type="paragraph" w:customStyle="1" w:styleId="93DE720EC4174EB28123E84AC56AA6C8">
    <w:name w:val="93DE720EC4174EB28123E84AC56AA6C8"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2F60AA8E73BF41A4B0C8083D9D89B0C6">
    <w:name w:val="2F60AA8E73BF41A4B0C8083D9D89B0C6"/>
  </w:style>
  <w:style w:type="paragraph" w:customStyle="1" w:styleId="64AB9024BB764B3883D3EA79AA9E7AD0">
    <w:name w:val="64AB9024BB764B3883D3EA79AA9E7AD0"/>
  </w:style>
  <w:style w:type="paragraph" w:customStyle="1" w:styleId="BE14E72571FA405C87745F571CF9D93A">
    <w:name w:val="BE14E72571FA405C87745F571CF9D93A"/>
  </w:style>
  <w:style w:type="paragraph" w:customStyle="1" w:styleId="157D26D28A704F81840AFC00BB77A489">
    <w:name w:val="157D26D28A704F81840AFC00BB77A489"/>
  </w:style>
  <w:style w:type="paragraph" w:customStyle="1" w:styleId="BF98CAB21B6C4A4CBFACF8AF63377CFB">
    <w:name w:val="BF98CAB21B6C4A4CBFACF8AF63377CFB"/>
  </w:style>
  <w:style w:type="paragraph" w:customStyle="1" w:styleId="AD02BE6F66944A77914B71CF4AA57EA6">
    <w:name w:val="AD02BE6F66944A77914B71CF4AA57EA6"/>
  </w:style>
  <w:style w:type="paragraph" w:customStyle="1" w:styleId="B35751E0157B4687B50650D0D7F87889">
    <w:name w:val="B35751E0157B4687B50650D0D7F87889"/>
  </w:style>
  <w:style w:type="paragraph" w:customStyle="1" w:styleId="E453BD38A19F46DE8D89E04A743808A1">
    <w:name w:val="E453BD38A19F46DE8D89E04A743808A1"/>
  </w:style>
  <w:style w:type="paragraph" w:customStyle="1" w:styleId="789F3BF6C60841E3976CFE9FCF768BFC">
    <w:name w:val="789F3BF6C60841E3976CFE9FCF768BFC"/>
  </w:style>
  <w:style w:type="paragraph" w:customStyle="1" w:styleId="090DB193DCF44ED08801D906962F999A">
    <w:name w:val="090DB193DCF44ED08801D906962F999A"/>
  </w:style>
  <w:style w:type="paragraph" w:customStyle="1" w:styleId="B2C9DEA1B6844B9DB1EF7553146BAD1D">
    <w:name w:val="B2C9DEA1B6844B9DB1EF7553146BAD1D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5401FF61307A4B2BB6777E4986017189">
    <w:name w:val="5401FF61307A4B2BB6777E4986017189"/>
  </w:style>
  <w:style w:type="paragraph" w:customStyle="1" w:styleId="1CE208B441F14D05B3C5B2334B349B2C">
    <w:name w:val="1CE208B441F14D05B3C5B2334B349B2C"/>
  </w:style>
  <w:style w:type="paragraph" w:customStyle="1" w:styleId="EDF49C5FCD20453DA4D90CF293FB516A">
    <w:name w:val="EDF49C5FCD20453DA4D90CF293FB516A"/>
  </w:style>
  <w:style w:type="paragraph" w:customStyle="1" w:styleId="30FBDCE9BA1F4FBD8E7B760F33B68637">
    <w:name w:val="30FBDCE9BA1F4FBD8E7B760F33B68637"/>
  </w:style>
  <w:style w:type="paragraph" w:customStyle="1" w:styleId="B7EB6AEF454E4760B0E88AD569569F52">
    <w:name w:val="B7EB6AEF454E4760B0E88AD569569F52"/>
  </w:style>
  <w:style w:type="paragraph" w:customStyle="1" w:styleId="19A05579D6EA4337845A47D911867F65">
    <w:name w:val="19A05579D6EA4337845A47D911867F65"/>
  </w:style>
  <w:style w:type="paragraph" w:customStyle="1" w:styleId="4DBB63DF70514C529ACDB60BCCCCA803">
    <w:name w:val="4DBB63DF70514C529ACDB60BCCCCA803"/>
  </w:style>
  <w:style w:type="paragraph" w:customStyle="1" w:styleId="66CDDC2D9DE04711B88222AA0172034C">
    <w:name w:val="66CDDC2D9DE04711B88222AA0172034C"/>
  </w:style>
  <w:style w:type="paragraph" w:customStyle="1" w:styleId="1212E02D9FDC4ED58018AA9A92060643">
    <w:name w:val="1212E02D9FDC4ED58018AA9A92060643"/>
  </w:style>
  <w:style w:type="paragraph" w:customStyle="1" w:styleId="6D9346A295FC4CD2A3BC2050B995A592">
    <w:name w:val="6D9346A295FC4CD2A3BC2050B995A592"/>
  </w:style>
  <w:style w:type="paragraph" w:customStyle="1" w:styleId="61F81E54189047278811DC4C6FC13192">
    <w:name w:val="61F81E54189047278811DC4C6FC13192"/>
  </w:style>
  <w:style w:type="paragraph" w:customStyle="1" w:styleId="0B0758494DEB49C2B33AD88D06160F0E">
    <w:name w:val="0B0758494DEB49C2B33AD88D06160F0E"/>
  </w:style>
  <w:style w:type="paragraph" w:customStyle="1" w:styleId="D7C1905305374AC1AD367DD6FC505685">
    <w:name w:val="D7C1905305374AC1AD367DD6FC505685"/>
  </w:style>
  <w:style w:type="paragraph" w:customStyle="1" w:styleId="75C4FA5E7ED649619A4ABC3C39431128">
    <w:name w:val="75C4FA5E7ED649619A4ABC3C39431128"/>
  </w:style>
  <w:style w:type="paragraph" w:customStyle="1" w:styleId="3FEF4C54EB954B3394BC22269FB197D7">
    <w:name w:val="3FEF4C54EB954B3394BC22269FB197D7"/>
  </w:style>
  <w:style w:type="paragraph" w:customStyle="1" w:styleId="6C0F13B5FC554781B2A8B4265E6FF1EC">
    <w:name w:val="6C0F13B5FC554781B2A8B4265E6FF1EC"/>
  </w:style>
  <w:style w:type="paragraph" w:customStyle="1" w:styleId="97934670A2414C549EB371D7792E910A">
    <w:name w:val="97934670A2414C549EB371D7792E910A"/>
  </w:style>
  <w:style w:type="paragraph" w:customStyle="1" w:styleId="BD8E52F47BAE4F4FB4104C3492BD5BAA">
    <w:name w:val="BD8E52F47BAE4F4FB4104C3492BD5BAA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8A7656F8EFC349CB967EF641F404C2A2">
    <w:name w:val="8A7656F8EFC349CB967EF641F404C2A2"/>
  </w:style>
  <w:style w:type="paragraph" w:customStyle="1" w:styleId="97D0F43C218746B7B1598C5C10FF9092">
    <w:name w:val="97D0F43C218746B7B1598C5C10FF9092"/>
  </w:style>
  <w:style w:type="paragraph" w:customStyle="1" w:styleId="F703921BD81D4B45B4B3D9628DF66F8C">
    <w:name w:val="F703921BD81D4B45B4B3D9628DF66F8C"/>
  </w:style>
  <w:style w:type="paragraph" w:customStyle="1" w:styleId="9513643199324909AB1BD7EC83EA191A">
    <w:name w:val="9513643199324909AB1BD7EC83EA191A"/>
  </w:style>
  <w:style w:type="paragraph" w:customStyle="1" w:styleId="08C9B6E01DAB4F92A420B4BDF5FC2AE0">
    <w:name w:val="08C9B6E01DAB4F92A420B4BDF5FC2AE0"/>
  </w:style>
  <w:style w:type="paragraph" w:customStyle="1" w:styleId="850A94630E4F40C7A0C60252D82CA2A1">
    <w:name w:val="850A94630E4F40C7A0C60252D82CA2A1"/>
  </w:style>
  <w:style w:type="paragraph" w:customStyle="1" w:styleId="E8F0912721754562A3AFC49652B50A73">
    <w:name w:val="E8F0912721754562A3AFC49652B50A73"/>
  </w:style>
  <w:style w:type="paragraph" w:customStyle="1" w:styleId="B52044C1B8A1429E99843F9B4A92DC68">
    <w:name w:val="B52044C1B8A1429E99843F9B4A92DC68"/>
  </w:style>
  <w:style w:type="paragraph" w:customStyle="1" w:styleId="F24FD09622694B59B88ACFCF40E4103F">
    <w:name w:val="F24FD09622694B59B88ACFCF40E4103F"/>
  </w:style>
  <w:style w:type="paragraph" w:customStyle="1" w:styleId="FD2E11678F104E4FB6BECCA8E1A2E609">
    <w:name w:val="FD2E11678F104E4FB6BECCA8E1A2E609"/>
  </w:style>
  <w:style w:type="paragraph" w:customStyle="1" w:styleId="5030919B35534782B1E77DAFF55EA893">
    <w:name w:val="5030919B35534782B1E77DAFF55EA893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ACB916DE659448C59BAEF30148D91706">
    <w:name w:val="ACB916DE659448C59BAEF30148D91706"/>
  </w:style>
  <w:style w:type="paragraph" w:customStyle="1" w:styleId="5E85284213234BA5B858491077F8EEB9">
    <w:name w:val="5E85284213234BA5B858491077F8EEB9"/>
  </w:style>
  <w:style w:type="paragraph" w:customStyle="1" w:styleId="D61444B271E349B19EC09591100637FF">
    <w:name w:val="D61444B271E349B19EC09591100637FF"/>
  </w:style>
  <w:style w:type="paragraph" w:customStyle="1" w:styleId="FB6F8AA9D82A44468424DF1773794D5E">
    <w:name w:val="FB6F8AA9D82A44468424DF1773794D5E"/>
  </w:style>
  <w:style w:type="paragraph" w:customStyle="1" w:styleId="CC5FA53D6A8A4CBFBAFD8DB0BA293B0B">
    <w:name w:val="CC5FA53D6A8A4CBFBAFD8DB0BA293B0B"/>
  </w:style>
  <w:style w:type="paragraph" w:customStyle="1" w:styleId="8CCE1FF2588842BFB09AA1A2C6294C17">
    <w:name w:val="8CCE1FF2588842BFB09AA1A2C6294C17"/>
  </w:style>
  <w:style w:type="paragraph" w:customStyle="1" w:styleId="86DA022AA5714C9BBE905C29D483E90A">
    <w:name w:val="86DA022AA5714C9BBE905C29D483E90A"/>
  </w:style>
  <w:style w:type="paragraph" w:customStyle="1" w:styleId="8225EDB316F7440F91935F2F8CA8B557">
    <w:name w:val="8225EDB316F7440F91935F2F8CA8B557"/>
  </w:style>
  <w:style w:type="paragraph" w:customStyle="1" w:styleId="B6472C5D32C84DECAA6DA6827CC345AE">
    <w:name w:val="B6472C5D32C84DECAA6DA6827CC345AE"/>
  </w:style>
  <w:style w:type="paragraph" w:customStyle="1" w:styleId="8CE1A1F10EF54AFA96447E0A56E37E3A">
    <w:name w:val="8CE1A1F10EF54AFA96447E0A56E37E3A"/>
  </w:style>
  <w:style w:type="paragraph" w:customStyle="1" w:styleId="099A9FE234074B24856D271D1A1F8838">
    <w:name w:val="099A9FE234074B24856D271D1A1F8838"/>
  </w:style>
  <w:style w:type="paragraph" w:customStyle="1" w:styleId="3854CB6234A84AFC8BBFFEA889806151">
    <w:name w:val="3854CB6234A84AFC8BBFFEA889806151"/>
  </w:style>
  <w:style w:type="paragraph" w:customStyle="1" w:styleId="43B9744B07444ADEBBD89CDF80C5AD35">
    <w:name w:val="43B9744B07444ADEBBD89CDF80C5AD35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50DC5BE8525247E0833EB2AE67612686">
    <w:name w:val="50DC5BE8525247E0833EB2AE67612686"/>
  </w:style>
  <w:style w:type="paragraph" w:customStyle="1" w:styleId="9EA371430D534D96942F5CE1E6519EC6">
    <w:name w:val="9EA371430D534D96942F5CE1E6519EC6"/>
  </w:style>
  <w:style w:type="paragraph" w:customStyle="1" w:styleId="1211E9E09BCB44098D179BE89A9F5FDF">
    <w:name w:val="1211E9E09BCB44098D179BE89A9F5FDF"/>
  </w:style>
  <w:style w:type="paragraph" w:customStyle="1" w:styleId="F1459BB617834B73A9EC25042552DF14">
    <w:name w:val="F1459BB617834B73A9EC25042552DF14"/>
  </w:style>
  <w:style w:type="paragraph" w:customStyle="1" w:styleId="B647BFD7DA2F470986B7580BE3E98CB0">
    <w:name w:val="B647BFD7DA2F470986B7580BE3E98CB0"/>
  </w:style>
  <w:style w:type="paragraph" w:customStyle="1" w:styleId="108B06DDF3D64D70A60D6184019DED31">
    <w:name w:val="108B06DDF3D64D70A60D6184019DED31"/>
  </w:style>
  <w:style w:type="paragraph" w:customStyle="1" w:styleId="B64D97430CAF449DBE266328E6CB9038">
    <w:name w:val="B64D97430CAF449DBE266328E6CB9038"/>
  </w:style>
  <w:style w:type="paragraph" w:customStyle="1" w:styleId="C43E1E1B515240B683E2218FB2C955EA">
    <w:name w:val="C43E1E1B515240B683E2218FB2C955EA"/>
  </w:style>
  <w:style w:type="paragraph" w:customStyle="1" w:styleId="9F0273FBE5D640069AB560E73F3FDC6B">
    <w:name w:val="9F0273FBE5D640069AB560E73F3FDC6B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5B94393CE6144D43802B66387465E9EF">
    <w:name w:val="5B94393CE6144D43802B66387465E9EF"/>
  </w:style>
  <w:style w:type="paragraph" w:customStyle="1" w:styleId="9818972A91C54975B8EDA66E3B4AE6CE">
    <w:name w:val="9818972A91C54975B8EDA66E3B4AE6CE"/>
  </w:style>
  <w:style w:type="paragraph" w:customStyle="1" w:styleId="26D19A2B303646BC801EF320638300E0">
    <w:name w:val="26D19A2B303646BC801EF320638300E0"/>
  </w:style>
  <w:style w:type="paragraph" w:customStyle="1" w:styleId="63BFEAF422254B12AB294940757996FF">
    <w:name w:val="63BFEAF422254B12AB294940757996FF"/>
  </w:style>
  <w:style w:type="paragraph" w:customStyle="1" w:styleId="E05C3399E3C74BD9AB53D89D4DD205BD">
    <w:name w:val="E05C3399E3C74BD9AB53D89D4DD205BD"/>
  </w:style>
  <w:style w:type="paragraph" w:customStyle="1" w:styleId="663C4479F7104854849495020BED0101">
    <w:name w:val="663C4479F7104854849495020BED0101"/>
  </w:style>
  <w:style w:type="paragraph" w:customStyle="1" w:styleId="FB3F4CA845234E66BC7F799F1DCA0945">
    <w:name w:val="FB3F4CA845234E66BC7F799F1DCA0945"/>
  </w:style>
  <w:style w:type="paragraph" w:customStyle="1" w:styleId="517B249524B3427FA49F4F5948594946">
    <w:name w:val="517B249524B3427FA49F4F5948594946"/>
  </w:style>
  <w:style w:type="paragraph" w:customStyle="1" w:styleId="6BBA9A2262AE4C39A2BE773C32857124">
    <w:name w:val="6BBA9A2262AE4C39A2BE773C32857124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B8F69ABD0278437AA685D0CEE6DE280B">
    <w:name w:val="B8F69ABD0278437AA685D0CEE6DE280B"/>
  </w:style>
  <w:style w:type="paragraph" w:customStyle="1" w:styleId="CED669DB12B943B6BC38CA99A452D74C">
    <w:name w:val="CED669DB12B943B6BC38CA99A452D74C"/>
    <w:rsid w:val="00B94B2B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A8CE64A813DE4437AE9B57FC9CD680E5">
    <w:name w:val="A8CE64A813DE4437AE9B57FC9CD680E5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0</TotalTime>
  <Pages>99</Pages>
  <Words>13861</Words>
  <Characters>79011</Characters>
  <Application>Microsoft Office Word</Application>
  <DocSecurity>0</DocSecurity>
  <Lines>658</Lines>
  <Paragraphs>185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23</vt:i4>
      </vt:variant>
      <vt:variant>
        <vt:lpstr>Title</vt:lpstr>
      </vt:variant>
      <vt:variant>
        <vt:i4>1</vt:i4>
      </vt:variant>
    </vt:vector>
  </HeadingPairs>
  <TitlesOfParts>
    <vt:vector size="25" baseType="lpstr">
      <vt:lpstr>Работа с виртуальным сервисным маршрутизатором vESR Eltex в среде графического симулятора GNS3</vt:lpstr>
      <vt:lpstr>&lt;Оглавление</vt:lpstr>
      <vt:lpstr/>
      <vt:lpstr>&lt;Введение&gt;</vt:lpstr>
      <vt:lpstr/>
      <vt:lpstr>    &lt;Глава 1&gt;. Создание образа виртуального маршрутизатора vESR Eltex для работы в с</vt:lpstr>
      <vt:lpstr>        &lt;Сводка или ключевые выводы главы&gt;</vt:lpstr>
      <vt:lpstr>    &lt;Глава 2&gt;. Почему GNS3, а не EVE-NG?</vt:lpstr>
      <vt:lpstr>        &lt;Сводка или ключевые выводы главы&gt;</vt:lpstr>
      <vt:lpstr/>
      <vt:lpstr>    &lt;Глава 3&gt;. Базовая настройка виртуального маршрутизаторе  vESR.</vt:lpstr>
      <vt:lpstr>        &lt;Сводка или ключевые выводы главы&gt;</vt:lpstr>
      <vt:lpstr>    &lt;Глава 4&gt;. Настройка сервера DHCP в маршрутизаторе vESR.</vt:lpstr>
      <vt:lpstr>        &lt;Сводка или ключевые выводы главы&gt;</vt:lpstr>
      <vt:lpstr>    &lt;Глава 5&gt;. Настройка  NAT(SNAT) для доступа в Интернет в виртуальном маршрутизат</vt:lpstr>
      <vt:lpstr>        &lt;Сводка или ключевые выводы главы&gt;</vt:lpstr>
      <vt:lpstr>и т. д.&gt;</vt:lpstr>
      <vt:lpstr>    Глава 6. Настройка  NAT(DNAT) для доступа в Интернет в виртуальном маршрутизатор</vt:lpstr>
      <vt:lpstr>        &lt;Сводка или ключевые выводы главы&gt;</vt:lpstr>
      <vt:lpstr/>
      <vt:lpstr>&lt;Эпилог или заключение&gt;</vt:lpstr>
      <vt:lpstr>&lt;Список литературы&gt;</vt:lpstr>
      <vt:lpstr>&lt;Благодарности&gt;</vt:lpstr>
      <vt:lpstr>&lt;Об авторе&gt;</vt:lpstr>
      <vt:lpstr/>
    </vt:vector>
  </TitlesOfParts>
  <Manager/>
  <Company/>
  <LinksUpToDate>false</LinksUpToDate>
  <CharactersWithSpaces>92687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/>
  <cp:revision>1</cp:revision>
  <dcterms:created xsi:type="dcterms:W3CDTF">2025-06-16T08:40:00Z</dcterms:created>
  <dcterms:modified xsi:type="dcterms:W3CDTF">2025-06-16T10:51:00Z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