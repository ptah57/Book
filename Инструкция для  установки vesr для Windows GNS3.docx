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D08096" w14:textId="391CE0A1" w:rsidR="00506E22" w:rsidRPr="00506E22" w:rsidRDefault="001A2A79" w:rsidP="00506E22">
      <w:pPr>
        <w:jc w:val="center"/>
      </w:pPr>
      <w:ins w:id="0" w:author="Ринат Фахрутдинов" w:date="2025-05-28T12:14:00Z" w16du:dateUtc="2025-05-28T09:14:00Z">
        <w:r>
          <w:t xml:space="preserve">Глава 1. </w:t>
        </w:r>
      </w:ins>
      <w:r w:rsidR="00506E22">
        <w:t xml:space="preserve">Создание образа виртуального маршрутизатора </w:t>
      </w:r>
      <w:r w:rsidR="00506E22">
        <w:rPr>
          <w:lang w:val="en-US"/>
        </w:rPr>
        <w:t>vESR</w:t>
      </w:r>
      <w:r w:rsidR="00506E22" w:rsidRPr="00506E22">
        <w:t xml:space="preserve"> </w:t>
      </w:r>
      <w:r w:rsidR="00506E22">
        <w:rPr>
          <w:lang w:val="en-US"/>
        </w:rPr>
        <w:t>Eltex</w:t>
      </w:r>
      <w:r w:rsidR="00506E22" w:rsidRPr="00506E22">
        <w:t xml:space="preserve"> </w:t>
      </w:r>
      <w:r w:rsidR="006B608C">
        <w:t xml:space="preserve">в </w:t>
      </w:r>
      <w:r w:rsidR="00506E22">
        <w:rPr>
          <w:lang w:val="en-US"/>
        </w:rPr>
        <w:t>GNS</w:t>
      </w:r>
      <w:r w:rsidR="00506E22" w:rsidRPr="00506E22">
        <w:t xml:space="preserve">3 </w:t>
      </w:r>
      <w:r w:rsidR="00506E22">
        <w:rPr>
          <w:lang w:val="en-US"/>
        </w:rPr>
        <w:t>v</w:t>
      </w:r>
      <w:r w:rsidR="00506E22" w:rsidRPr="00506E22">
        <w:t>.2.2.54</w:t>
      </w:r>
    </w:p>
    <w:p w14:paraId="2C1174F7" w14:textId="77777777" w:rsidR="006850A8" w:rsidRPr="006850A8" w:rsidRDefault="00506E22" w:rsidP="00506E22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5" w:history="1">
        <w:r w:rsidRPr="003620EB">
          <w:rPr>
            <w:rStyle w:val="ac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47CC93AC" w14:textId="6436F993" w:rsidR="00361AE1" w:rsidRPr="00361AE1" w:rsidRDefault="00361AE1" w:rsidP="00506E22">
      <w:r>
        <w:t xml:space="preserve">Загрузить последнюю версию можно по адресу </w:t>
      </w:r>
      <w:hyperlink r:id="rId6" w:history="1">
        <w:r w:rsidRPr="002723DA">
          <w:rPr>
            <w:rStyle w:val="ac"/>
          </w:rPr>
          <w:t>https://github.com/GNS3/gns3-gui/releases</w:t>
        </w:r>
      </w:hyperlink>
      <w:r>
        <w:t xml:space="preserve"> .</w:t>
      </w:r>
    </w:p>
    <w:p w14:paraId="6923784F" w14:textId="1AAEFB15" w:rsidR="00506E22" w:rsidRDefault="00361AE1" w:rsidP="00506E22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 xml:space="preserve">те  </w:t>
      </w:r>
      <w:r w:rsidR="00506E22" w:rsidRPr="00361AE1">
        <w:rPr>
          <w:b/>
          <w:bCs/>
        </w:rPr>
        <w:t xml:space="preserve"> описан</w:t>
      </w:r>
      <w:r w:rsidR="00506E22"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r w:rsidR="00506E22" w:rsidRPr="006B608C">
        <w:rPr>
          <w:b/>
          <w:bCs/>
          <w:lang w:val="en-US"/>
        </w:rPr>
        <w:t>vESR</w:t>
      </w:r>
      <w:r w:rsidR="00506E22" w:rsidRPr="006B608C">
        <w:rPr>
          <w:b/>
          <w:bCs/>
        </w:rPr>
        <w:t xml:space="preserve"> </w:t>
      </w:r>
      <w:r w:rsidR="00506E22" w:rsidRPr="006B608C">
        <w:rPr>
          <w:b/>
          <w:bCs/>
          <w:lang w:val="en-US"/>
        </w:rPr>
        <w:t>Eltex</w:t>
      </w:r>
      <w:r w:rsidR="00506E22" w:rsidRPr="006B608C">
        <w:rPr>
          <w:b/>
          <w:bCs/>
        </w:rPr>
        <w:t xml:space="preserve"> версии 1.18-9 в программе </w:t>
      </w:r>
      <w:r w:rsidR="00506E22" w:rsidRPr="006B608C">
        <w:rPr>
          <w:b/>
          <w:bCs/>
          <w:lang w:val="en-US"/>
        </w:rPr>
        <w:t>GNS</w:t>
      </w:r>
      <w:r w:rsidR="00506E22" w:rsidRPr="006B608C">
        <w:rPr>
          <w:b/>
          <w:bCs/>
        </w:rPr>
        <w:t>3</w:t>
      </w:r>
      <w:r w:rsidR="00DB1304" w:rsidRPr="006B608C">
        <w:rPr>
          <w:b/>
          <w:bCs/>
        </w:rPr>
        <w:t xml:space="preserve"> для новичков впервые знакомящихся с возможностями как симулятора , так и виртуального маршрутизатора </w:t>
      </w:r>
      <w:r w:rsidR="00DB1304" w:rsidRPr="006B608C">
        <w:rPr>
          <w:b/>
          <w:bCs/>
          <w:lang w:val="en-US"/>
        </w:rPr>
        <w:t>vesr</w:t>
      </w:r>
      <w:r w:rsidR="00506E22">
        <w:t>. Версия 1</w:t>
      </w:r>
      <w:r w:rsidR="00DB1304">
        <w:t>.24 , которая может тоже использоваться в симуляторе устанавливается аналогично.</w:t>
      </w:r>
    </w:p>
    <w:p w14:paraId="31BB68BB" w14:textId="117DEA1F" w:rsidR="001F4AF0" w:rsidRPr="003E3B5F" w:rsidRDefault="00D62109" w:rsidP="001F4AF0">
      <w:r>
        <w:t xml:space="preserve">Кроме </w:t>
      </w:r>
      <w:r w:rsidR="006850A8">
        <w:t>э</w:t>
      </w:r>
      <w:r>
        <w:t xml:space="preserve">того понадобится еще и программа </w:t>
      </w:r>
      <w:r>
        <w:rPr>
          <w:lang w:val="en-US"/>
        </w:rPr>
        <w:t>Ultr</w:t>
      </w:r>
      <w:r w:rsidR="006B608C">
        <w:rPr>
          <w:lang w:val="en-US"/>
        </w:rPr>
        <w:t>a</w:t>
      </w:r>
      <w:r>
        <w:rPr>
          <w:lang w:val="en-US"/>
        </w:rPr>
        <w:t>VNS</w:t>
      </w:r>
      <w:r w:rsidRPr="00D62109">
        <w:t xml:space="preserve"> </w:t>
      </w:r>
      <w:r>
        <w:t>консольного доступа</w:t>
      </w:r>
      <w:r w:rsidR="006850A8">
        <w:t>,</w:t>
      </w:r>
      <w:r>
        <w:t xml:space="preserve"> </w:t>
      </w:r>
      <w:r w:rsidR="006850A8">
        <w:t>в</w:t>
      </w:r>
      <w:r>
        <w:t xml:space="preserve">зять и настроить можно здесь - </w:t>
      </w:r>
      <w:hyperlink r:id="rId7" w:history="1">
        <w:r w:rsidR="001F4AF0" w:rsidRPr="002723DA">
          <w:rPr>
            <w:rStyle w:val="ac"/>
          </w:rPr>
          <w:t>https://uvnc.com/docs/ultravnc-server/49-ultravnc-server-configuration.html</w:t>
        </w:r>
      </w:hyperlink>
      <w:r w:rsidR="001F4AF0" w:rsidRPr="001F4AF0">
        <w:t xml:space="preserve">, </w:t>
      </w:r>
      <w:r w:rsidR="001F4AF0">
        <w:t xml:space="preserve">терминальная программа </w:t>
      </w:r>
      <w:r w:rsidR="001F4AF0">
        <w:rPr>
          <w:lang w:val="en-US"/>
        </w:rPr>
        <w:t>Putty</w:t>
      </w:r>
      <w:r w:rsidR="001F4AF0" w:rsidRPr="001F4AF0">
        <w:t xml:space="preserve"> </w:t>
      </w:r>
      <w:r w:rsidR="001F4AF0">
        <w:t xml:space="preserve">и </w:t>
      </w:r>
      <w:r w:rsidR="001F4AF0" w:rsidRPr="001F4AF0">
        <w:rPr>
          <w:b/>
          <w:bCs/>
        </w:rPr>
        <w:t>VMware Workstation</w:t>
      </w:r>
      <w:r w:rsidR="001F4AF0" w:rsidRPr="001F4AF0">
        <w:t> — </w:t>
      </w:r>
      <w:r w:rsidR="001F4AF0" w:rsidRPr="001F4AF0">
        <w:rPr>
          <w:b/>
          <w:bCs/>
        </w:rPr>
        <w:t>программное обеспечение виртуализации</w:t>
      </w:r>
      <w:r w:rsidR="001F4AF0"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125D4F2" w14:textId="0A1ACD70" w:rsidR="003E3B5F" w:rsidRDefault="003E3B5F" w:rsidP="001F4AF0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 w:rsidR="00DD046A">
        <w:t xml:space="preserve">. Установка программы виртуализации </w:t>
      </w:r>
      <w:r w:rsidR="00DD046A">
        <w:rPr>
          <w:lang w:val="en-US"/>
        </w:rPr>
        <w:t>VMWare Workstatoin</w:t>
      </w:r>
      <w:r w:rsidR="00D43016">
        <w:t xml:space="preserve"> описана, например, по адресу </w:t>
      </w:r>
      <w:r w:rsidR="00D43016" w:rsidRPr="00D43016">
        <w:t>https://ultahost.com/knowledge-base/install-vmware-on-windows/</w:t>
      </w:r>
      <w:r w:rsidR="00DD046A">
        <w:t xml:space="preserve"> </w:t>
      </w:r>
      <w:r>
        <w:t xml:space="preserve">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1016F4A4" w14:textId="7988DE1A" w:rsidR="003E3B5F" w:rsidRDefault="003E3B5F" w:rsidP="001F4AF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BD8E20" wp14:editId="0358D671">
                <wp:simplePos x="0" y="0"/>
                <wp:positionH relativeFrom="column">
                  <wp:posOffset>4457700</wp:posOffset>
                </wp:positionH>
                <wp:positionV relativeFrom="paragraph">
                  <wp:posOffset>-228600</wp:posOffset>
                </wp:positionV>
                <wp:extent cx="228600" cy="1143000"/>
                <wp:effectExtent l="0" t="0" r="57150" b="57150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538B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51pt;margin-top:-18pt;width:18pt;height:9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CF86E9" wp14:editId="49666DA3">
                <wp:simplePos x="0" y="0"/>
                <wp:positionH relativeFrom="column">
                  <wp:posOffset>3428365</wp:posOffset>
                </wp:positionH>
                <wp:positionV relativeFrom="paragraph">
                  <wp:posOffset>-231140</wp:posOffset>
                </wp:positionV>
                <wp:extent cx="229235" cy="1031240"/>
                <wp:effectExtent l="0" t="0" r="75565" b="5461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235" cy="10312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DD98" id="Прямая со стрелкой 3" o:spid="_x0000_s1026" type="#_x0000_t32" style="position:absolute;margin-left:269.95pt;margin-top:-18.2pt;width:18.05pt;height:81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FB9816" wp14:editId="26A7F0D6">
                <wp:simplePos x="0" y="0"/>
                <wp:positionH relativeFrom="column">
                  <wp:posOffset>1713864</wp:posOffset>
                </wp:positionH>
                <wp:positionV relativeFrom="paragraph">
                  <wp:posOffset>-231140</wp:posOffset>
                </wp:positionV>
                <wp:extent cx="915035" cy="802640"/>
                <wp:effectExtent l="38100" t="0" r="18415" b="54610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5035" cy="8026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B2E7" id="Прямая со стрелкой 3" o:spid="_x0000_s1026" type="#_x0000_t32" style="position:absolute;margin-left:134.95pt;margin-top:-18.2pt;width:72.05pt;height:63.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961CC2" wp14:editId="69F2CC80">
                <wp:simplePos x="0" y="0"/>
                <wp:positionH relativeFrom="column">
                  <wp:posOffset>571500</wp:posOffset>
                </wp:positionH>
                <wp:positionV relativeFrom="paragraph">
                  <wp:posOffset>-228600</wp:posOffset>
                </wp:positionV>
                <wp:extent cx="228600" cy="457200"/>
                <wp:effectExtent l="0" t="0" r="57150" b="57150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83D38E" id="Прямая со стрелкой 3" o:spid="_x0000_s1026" type="#_x0000_t32" style="position:absolute;margin-left:45pt;margin-top:-18pt;width:18pt;height:3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" strokecolor="#c00000" strokeweight="1.75pt">
                <v:stroke endarrow="block" joinstyle="miter"/>
              </v:shape>
            </w:pict>
          </mc:Fallback>
        </mc:AlternateContent>
      </w:r>
      <w:r w:rsidRPr="003E3B5F">
        <w:drawing>
          <wp:inline distT="0" distB="0" distL="0" distR="0" wp14:anchorId="5D599B09" wp14:editId="2CD75DA2">
            <wp:extent cx="5940425" cy="3752215"/>
            <wp:effectExtent l="0" t="0" r="3175" b="635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2B37" w14:textId="1B201C0E" w:rsidR="00DD046A" w:rsidRDefault="00DD046A" w:rsidP="001F4AF0">
      <w:r>
        <w:t>Рис. Вызов меню настройки сети.</w:t>
      </w:r>
    </w:p>
    <w:p w14:paraId="0689FF8A" w14:textId="07083DB1" w:rsidR="00DD046A" w:rsidRDefault="00DD046A" w:rsidP="001F4AF0">
      <w:r w:rsidRPr="00DD046A">
        <w:drawing>
          <wp:inline distT="0" distB="0" distL="0" distR="0" wp14:anchorId="62337090" wp14:editId="373AA206">
            <wp:extent cx="5940425" cy="2951480"/>
            <wp:effectExtent l="0" t="0" r="3175" b="127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72E0" w14:textId="35887AA0" w:rsidR="00DD046A" w:rsidRDefault="00DD046A" w:rsidP="001F4AF0">
      <w:pPr>
        <w:rPr>
          <w:lang w:val="en-US"/>
        </w:rPr>
      </w:pPr>
      <w:r>
        <w:t xml:space="preserve">Рис. Выбор режима сети – </w:t>
      </w:r>
      <w:r>
        <w:rPr>
          <w:lang w:val="en-US"/>
        </w:rPr>
        <w:t>NAT</w:t>
      </w:r>
      <w:r w:rsidRPr="00DD046A">
        <w:t xml:space="preserve"> </w:t>
      </w:r>
      <w:r>
        <w:t xml:space="preserve">при подключении виртуальной машины </w:t>
      </w:r>
      <w:r>
        <w:rPr>
          <w:lang w:val="en-US"/>
        </w:rPr>
        <w:t>GNS</w:t>
      </w:r>
      <w:r w:rsidRPr="00DD046A">
        <w:t xml:space="preserve">3 </w:t>
      </w:r>
      <w:r>
        <w:t xml:space="preserve">в программе </w:t>
      </w:r>
      <w:r>
        <w:rPr>
          <w:lang w:val="en-US"/>
        </w:rPr>
        <w:t>VMware</w:t>
      </w:r>
      <w:r w:rsidRPr="00DD046A">
        <w:t xml:space="preserve"> </w:t>
      </w:r>
      <w:r>
        <w:rPr>
          <w:lang w:val="en-US"/>
        </w:rPr>
        <w:t>Workstation</w:t>
      </w:r>
      <w:r w:rsidRPr="00DD046A">
        <w:t xml:space="preserve"> </w:t>
      </w:r>
      <w:r>
        <w:rPr>
          <w:lang w:val="en-US"/>
        </w:rPr>
        <w:t>Pro</w:t>
      </w:r>
      <w:r w:rsidRPr="00DD046A">
        <w:t>.</w:t>
      </w:r>
    </w:p>
    <w:p w14:paraId="3EDC2961" w14:textId="596AF1D9" w:rsidR="00DD046A" w:rsidRDefault="00DD046A" w:rsidP="001F4AF0">
      <w:r>
        <w:t>Затем по нажатию на пункт ОК зафиксировать выбор.</w:t>
      </w:r>
    </w:p>
    <w:p w14:paraId="7DA905F6" w14:textId="3D5A76A3" w:rsidR="00DD046A" w:rsidRPr="00DD046A" w:rsidRDefault="00DD046A" w:rsidP="001F4AF0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36ADD7B7" w14:textId="53E2FB16" w:rsidR="00D62109" w:rsidRPr="001F4AF0" w:rsidRDefault="001F4AF0" w:rsidP="00506E22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0BB486BE" w14:textId="159EFE8E" w:rsidR="00DB1304" w:rsidRPr="00DB1304" w:rsidRDefault="00DB1304" w:rsidP="00506E22">
      <w:r>
        <w:t xml:space="preserve">В начале, сразу после старта </w:t>
      </w:r>
      <w:r w:rsidR="006B608C">
        <w:t xml:space="preserve">программы </w:t>
      </w:r>
      <w:r>
        <w:t xml:space="preserve"> </w:t>
      </w:r>
      <w:r w:rsidR="006B608C">
        <w:rPr>
          <w:lang w:val="en-US"/>
        </w:rPr>
        <w:t>GNS</w:t>
      </w:r>
      <w:r w:rsidR="006B608C"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7A71D447" w14:textId="1D16B96C" w:rsidR="00DB1304" w:rsidRDefault="00DB1304" w:rsidP="00506E22">
      <w:r>
        <w:rPr>
          <w:noProof/>
        </w:rPr>
        <w:drawing>
          <wp:inline distT="0" distB="0" distL="0" distR="0" wp14:anchorId="0BD42D11" wp14:editId="2246D8AC">
            <wp:extent cx="4344035" cy="2443433"/>
            <wp:effectExtent l="0" t="0" r="0" b="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963" cy="24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92C2" w14:textId="7A4BF989" w:rsidR="007C00F1" w:rsidRPr="00DB1304" w:rsidRDefault="007C00F1" w:rsidP="00506E22">
      <w:r>
        <w:t>Рис. Копия экрана</w:t>
      </w:r>
    </w:p>
    <w:p w14:paraId="19BC315B" w14:textId="736EA45A" w:rsidR="00DB1304" w:rsidRPr="00DA3F5D" w:rsidRDefault="00DB1304" w:rsidP="00506E22">
      <w:r>
        <w:t xml:space="preserve">Далее выбрать вкладку </w:t>
      </w:r>
      <w:r>
        <w:rPr>
          <w:lang w:val="en-US"/>
        </w:rPr>
        <w:t>Qemy</w:t>
      </w:r>
      <w:r w:rsidRPr="00DB1304">
        <w:t xml:space="preserve"> </w:t>
      </w:r>
      <w:r>
        <w:rPr>
          <w:lang w:val="en-US"/>
        </w:rPr>
        <w:t>VMS</w:t>
      </w:r>
      <w:r w:rsidRPr="00DB1304">
        <w:t>:</w:t>
      </w:r>
    </w:p>
    <w:p w14:paraId="0EF55BA2" w14:textId="3D12E634" w:rsidR="00DB1304" w:rsidRDefault="00DB1304" w:rsidP="00506E22">
      <w:r>
        <w:rPr>
          <w:noProof/>
          <w:lang w:val="en-US"/>
        </w:rPr>
        <w:drawing>
          <wp:inline distT="0" distB="0" distL="0" distR="0" wp14:anchorId="191639ED" wp14:editId="03F9D401">
            <wp:extent cx="4344035" cy="2443433"/>
            <wp:effectExtent l="0" t="0" r="0" b="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041" cy="246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8485" w14:textId="3BAEB32A" w:rsidR="007C00F1" w:rsidRPr="007C00F1" w:rsidRDefault="007C00F1" w:rsidP="00506E22">
      <w:r>
        <w:t>Рис. Копия экрана</w:t>
      </w:r>
    </w:p>
    <w:p w14:paraId="5A8D44CA" w14:textId="3B142A9C" w:rsidR="00DB1304" w:rsidRDefault="00DB1304" w:rsidP="00506E22">
      <w:r>
        <w:rPr>
          <w:noProof/>
        </w:rPr>
        <w:drawing>
          <wp:inline distT="0" distB="0" distL="0" distR="0" wp14:anchorId="27114E42" wp14:editId="26577395">
            <wp:extent cx="4377987" cy="2462530"/>
            <wp:effectExtent l="0" t="0" r="3810" b="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603" cy="24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9600" w14:textId="298D3B71" w:rsidR="007C00F1" w:rsidRPr="007C00F1" w:rsidRDefault="007C00F1" w:rsidP="00506E22">
      <w:r>
        <w:t>Рис. Копия экрана</w:t>
      </w:r>
    </w:p>
    <w:p w14:paraId="66255A01" w14:textId="52862AAC" w:rsidR="000D2B92" w:rsidRDefault="000D2B92" w:rsidP="00506E22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</w:t>
      </w:r>
      <w:r w:rsidR="00D62109">
        <w:t>ю</w:t>
      </w:r>
      <w:r>
        <w:t>щих экранов установки образа.</w:t>
      </w:r>
      <w:r w:rsidR="00DD046A" w:rsidRPr="00DD046A">
        <w:t xml:space="preserve"> </w:t>
      </w:r>
      <w:r>
        <w:t>В этом про</w:t>
      </w:r>
      <w:r w:rsidR="0077530B">
        <w:t>ц</w:t>
      </w:r>
      <w:r>
        <w:t>ессе предстоит выбрать режим работы симулятора, назв</w:t>
      </w:r>
      <w:r w:rsidR="0077530B">
        <w:t>а</w:t>
      </w:r>
      <w:r>
        <w:t>ние образа , количество сетевых адаптеров, памяти, процессоров и источник на СД-РОМ:</w:t>
      </w:r>
      <w:r>
        <w:rPr>
          <w:noProof/>
        </w:rPr>
        <w:drawing>
          <wp:inline distT="0" distB="0" distL="0" distR="0" wp14:anchorId="3C3F98B9" wp14:editId="77E1A3D7">
            <wp:extent cx="4468301" cy="2513330"/>
            <wp:effectExtent l="0" t="0" r="8890" b="1270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139" cy="252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F35B" w14:textId="3239AD7F" w:rsidR="007C00F1" w:rsidRDefault="007C00F1" w:rsidP="00506E22">
      <w:r>
        <w:t>Рис. Копия экрана</w:t>
      </w:r>
    </w:p>
    <w:p w14:paraId="64F3AE32" w14:textId="789C8E5A" w:rsidR="007B191B" w:rsidRDefault="000D2B92" w:rsidP="00506E22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</w:t>
      </w:r>
      <w:r w:rsidR="007B191B">
        <w:t xml:space="preserve"> и поставить в соответствии с рекомендациями нейросети:</w:t>
      </w:r>
    </w:p>
    <w:p w14:paraId="629F66F9" w14:textId="77777777" w:rsidR="007B191B" w:rsidRPr="007B191B" w:rsidRDefault="007B191B" w:rsidP="007B191B">
      <w:r w:rsidRPr="007B191B">
        <w:rPr>
          <w:b/>
          <w:bCs/>
        </w:rPr>
        <w:t>Установка VMware Workstation 17 Pro</w:t>
      </w:r>
      <w:r w:rsidRPr="007B191B">
        <w:t> на компьютер с операционной системой Windows 10 или 11:</w:t>
      </w:r>
    </w:p>
    <w:p w14:paraId="183E4736" w14:textId="07267664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Скачать</w:t>
      </w:r>
      <w:r w:rsidRPr="007B191B">
        <w:t> загрузочный файл программы с официального сайта.  </w:t>
      </w:r>
      <w:r w:rsidR="007C00F1" w:rsidRPr="007B191B">
        <w:t xml:space="preserve"> </w:t>
      </w:r>
    </w:p>
    <w:p w14:paraId="283E938C" w14:textId="19739084" w:rsidR="007B191B" w:rsidRPr="003E3B5F" w:rsidRDefault="007B191B" w:rsidP="007B191B">
      <w:pPr>
        <w:numPr>
          <w:ilvl w:val="0"/>
          <w:numId w:val="1"/>
        </w:numPr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03AF2CCB" w14:textId="0E34C4EE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Дождаться</w:t>
      </w:r>
      <w:r w:rsidRPr="007B191B">
        <w:t>, пока загрузятся необходимые файлы для установки новой версии VMware Pro.  </w:t>
      </w:r>
      <w:r w:rsidR="007C00F1" w:rsidRPr="007B191B">
        <w:t xml:space="preserve"> </w:t>
      </w:r>
    </w:p>
    <w:p w14:paraId="72560D6F" w14:textId="0C7BA126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Нажать</w:t>
      </w:r>
      <w:r w:rsidRPr="007B191B">
        <w:t> кнопку «Next» в окне установки.  </w:t>
      </w:r>
      <w:r w:rsidR="00DD046A" w:rsidRPr="007B191B">
        <w:t xml:space="preserve"> </w:t>
      </w:r>
    </w:p>
    <w:p w14:paraId="6A4E432C" w14:textId="6D2AC55C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Принять</w:t>
      </w:r>
      <w:r w:rsidRPr="007B191B">
        <w:t> лицензионное соглашение, после чего нажать кнопку «Next» в окне «Лицензионное соглашение конечного пользователя».  </w:t>
      </w:r>
      <w:r w:rsidR="007C00F1" w:rsidRPr="007B191B">
        <w:t xml:space="preserve"> </w:t>
      </w:r>
    </w:p>
    <w:p w14:paraId="5773E5E5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14" w:tgtFrame="_blank" w:history="1">
        <w:r w:rsidRPr="007B191B">
          <w:rPr>
            <w:rStyle w:val="ac"/>
          </w:rPr>
          <w:t>2</w:t>
        </w:r>
      </w:hyperlink>
    </w:p>
    <w:p w14:paraId="14476626" w14:textId="7D5CB012" w:rsidR="007B191B" w:rsidRPr="00D62109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="007C00F1" w:rsidRPr="00D62109">
        <w:t xml:space="preserve"> </w:t>
      </w:r>
    </w:p>
    <w:p w14:paraId="03B8E58C" w14:textId="77777777" w:rsidR="00D62109" w:rsidRPr="007C00F1" w:rsidRDefault="00D62109" w:rsidP="00D62109"/>
    <w:p w14:paraId="29D65253" w14:textId="48DCF5A1" w:rsidR="0077530B" w:rsidRPr="007C00F1" w:rsidRDefault="0077530B" w:rsidP="007C00F1"/>
    <w:p w14:paraId="39F46604" w14:textId="77777777" w:rsidR="007C00F1" w:rsidRDefault="000D2B92" w:rsidP="00506E22">
      <w:r>
        <w:rPr>
          <w:noProof/>
        </w:rPr>
        <w:drawing>
          <wp:inline distT="0" distB="0" distL="0" distR="0" wp14:anchorId="19603A95" wp14:editId="46B06363">
            <wp:extent cx="4344035" cy="2443433"/>
            <wp:effectExtent l="0" t="0" r="0" b="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707" cy="24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22DD" w14:textId="482E641B" w:rsidR="007C00F1" w:rsidRDefault="007C00F1" w:rsidP="00506E22">
      <w:r>
        <w:t>Рис. Копия экрана</w:t>
      </w:r>
    </w:p>
    <w:p w14:paraId="22A4E8CF" w14:textId="77777777" w:rsidR="007C00F1" w:rsidRDefault="000D2B92" w:rsidP="00506E22">
      <w:r>
        <w:rPr>
          <w:noProof/>
        </w:rPr>
        <w:drawing>
          <wp:inline distT="0" distB="0" distL="0" distR="0" wp14:anchorId="6BCFA35E" wp14:editId="2F897092">
            <wp:extent cx="4513459" cy="2538730"/>
            <wp:effectExtent l="0" t="0" r="1905" b="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9" cy="2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CD1F" w14:textId="641DCFF0" w:rsidR="007C00F1" w:rsidRDefault="007C00F1" w:rsidP="00506E22">
      <w:r>
        <w:t>Рис. Копия экрана</w:t>
      </w:r>
    </w:p>
    <w:p w14:paraId="16B9567F" w14:textId="348D87DB" w:rsidR="0077530B" w:rsidRDefault="0077530B" w:rsidP="00506E22">
      <w:r>
        <w:t xml:space="preserve">Требуется дать название создаваемому образу. </w:t>
      </w:r>
      <w:r w:rsidR="00DD046A">
        <w:t>Требуеся</w:t>
      </w:r>
      <w:r>
        <w:t xml:space="preserve">  не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4674483" w14:textId="77777777" w:rsidR="007C00F1" w:rsidRDefault="000D2B92" w:rsidP="00506E22">
      <w:pPr>
        <w:rPr>
          <w:noProof/>
        </w:rPr>
      </w:pPr>
      <w:r>
        <w:rPr>
          <w:noProof/>
        </w:rPr>
        <w:drawing>
          <wp:inline distT="0" distB="0" distL="0" distR="0" wp14:anchorId="24A73D58" wp14:editId="0130285F">
            <wp:extent cx="4458335" cy="2507724"/>
            <wp:effectExtent l="0" t="0" r="0" b="6985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885" cy="25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E442" w14:textId="29F86B4E" w:rsidR="007C00F1" w:rsidRDefault="007C00F1" w:rsidP="00506E22">
      <w:pPr>
        <w:rPr>
          <w:noProof/>
        </w:rPr>
      </w:pPr>
      <w:r>
        <w:t>Рис. Копия экрана</w:t>
      </w:r>
    </w:p>
    <w:p w14:paraId="6BC3DA7F" w14:textId="73E5DD4A" w:rsidR="0077530B" w:rsidRDefault="0077530B" w:rsidP="00506E22">
      <w:pPr>
        <w:rPr>
          <w:noProof/>
        </w:rPr>
      </w:pPr>
      <w:r>
        <w:rPr>
          <w:noProof/>
        </w:rPr>
        <w:t>Пр</w:t>
      </w:r>
      <w:r w:rsidR="000D2B92">
        <w:rPr>
          <w:noProof/>
        </w:rPr>
        <w:drawing>
          <wp:inline distT="0" distB="0" distL="0" distR="0" wp14:anchorId="0E6B5E0E" wp14:editId="63DF1B88">
            <wp:extent cx="4287673" cy="2411730"/>
            <wp:effectExtent l="0" t="0" r="0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62" cy="241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7893" w14:textId="674B562C" w:rsidR="007C00F1" w:rsidRDefault="007C00F1" w:rsidP="00506E22">
      <w:pPr>
        <w:rPr>
          <w:noProof/>
        </w:rPr>
      </w:pPr>
      <w:r>
        <w:t>Рис. Копия экрана</w:t>
      </w:r>
    </w:p>
    <w:p w14:paraId="53908930" w14:textId="691185B5" w:rsidR="0077530B" w:rsidRPr="0077530B" w:rsidRDefault="0077530B" w:rsidP="00506E22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647B2E2C" w14:textId="77777777" w:rsidR="007C00F1" w:rsidRDefault="000D2B92" w:rsidP="00506E22">
      <w:r>
        <w:rPr>
          <w:noProof/>
        </w:rPr>
        <w:drawing>
          <wp:inline distT="0" distB="0" distL="0" distR="0" wp14:anchorId="752A432A" wp14:editId="0437986C">
            <wp:extent cx="4423144" cy="2487930"/>
            <wp:effectExtent l="0" t="0" r="0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423" cy="24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D953" w14:textId="64A73E3A" w:rsidR="0077530B" w:rsidRDefault="007C00F1" w:rsidP="00506E22">
      <w:r>
        <w:t xml:space="preserve">Рис. Копия экрана </w:t>
      </w:r>
      <w:r w:rsidR="000D2B92">
        <w:rPr>
          <w:noProof/>
        </w:rPr>
        <w:drawing>
          <wp:inline distT="0" distB="0" distL="0" distR="0" wp14:anchorId="24B28496" wp14:editId="042B17AA">
            <wp:extent cx="3315335" cy="2694885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847" cy="2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75E" w14:textId="60E19467" w:rsidR="0077530B" w:rsidRPr="005A5D7B" w:rsidRDefault="0077530B" w:rsidP="00506E22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4E62E404" w14:textId="77777777" w:rsidR="007C00F1" w:rsidRDefault="000D2B92" w:rsidP="00506E22">
      <w:r>
        <w:rPr>
          <w:noProof/>
        </w:rPr>
        <w:drawing>
          <wp:inline distT="0" distB="0" distL="0" distR="0" wp14:anchorId="458AC510" wp14:editId="4520535E">
            <wp:extent cx="4513459" cy="2538730"/>
            <wp:effectExtent l="0" t="0" r="1905" b="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27" cy="254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D20C" w14:textId="77777777" w:rsidR="007C00F1" w:rsidRDefault="007C00F1" w:rsidP="00506E22">
      <w:r>
        <w:t xml:space="preserve">Рис. Копия экрана </w:t>
      </w:r>
    </w:p>
    <w:p w14:paraId="2E31AB8B" w14:textId="27A4C016" w:rsidR="005A5D7B" w:rsidRDefault="000D2B92" w:rsidP="00506E22">
      <w:r>
        <w:rPr>
          <w:noProof/>
        </w:rPr>
        <w:drawing>
          <wp:inline distT="0" distB="0" distL="0" distR="0" wp14:anchorId="2C6E333D" wp14:editId="5E88E75A">
            <wp:extent cx="4344035" cy="2443433"/>
            <wp:effectExtent l="0" t="0" r="0" b="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856" cy="24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D880" w14:textId="6D15825C" w:rsidR="007C00F1" w:rsidRPr="007C00F1" w:rsidRDefault="007C00F1" w:rsidP="00506E22">
      <w:r>
        <w:t>Рис. Копия экрана</w:t>
      </w:r>
    </w:p>
    <w:p w14:paraId="79A20258" w14:textId="7E6A9A9E" w:rsidR="005A5D7B" w:rsidRPr="00DA3F5D" w:rsidRDefault="005A5D7B" w:rsidP="00506E22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41C0C8C4" w14:textId="0C387905" w:rsidR="005A5D7B" w:rsidRPr="00DA3F5D" w:rsidRDefault="005A5D7B" w:rsidP="00506E22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7F261200" w14:textId="4109AEAF" w:rsidR="005A5D7B" w:rsidRDefault="005A5D7B" w:rsidP="00506E22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15926BBE" w14:textId="48110EC7" w:rsidR="005A5D7B" w:rsidRPr="005A5D7B" w:rsidRDefault="005A5D7B" w:rsidP="00506E22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62156986" w14:textId="77777777" w:rsidR="007C00F1" w:rsidRDefault="000D2B92" w:rsidP="00506E22">
      <w:r>
        <w:rPr>
          <w:noProof/>
        </w:rPr>
        <w:drawing>
          <wp:inline distT="0" distB="0" distL="0" distR="0" wp14:anchorId="617DC583" wp14:editId="305F994D">
            <wp:extent cx="4513459" cy="2538730"/>
            <wp:effectExtent l="0" t="0" r="1905" b="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812" cy="25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71FB" w14:textId="0C3F9B67" w:rsidR="007C00F1" w:rsidRDefault="007C00F1" w:rsidP="00506E22">
      <w:r>
        <w:t>Рис. Копия экрана</w:t>
      </w:r>
    </w:p>
    <w:p w14:paraId="648C2186" w14:textId="77777777" w:rsidR="007C00F1" w:rsidRDefault="007C00F1" w:rsidP="00506E22">
      <w:r>
        <w:t xml:space="preserve">Рис. Копия экрана </w:t>
      </w:r>
      <w:r w:rsidR="000D2B92">
        <w:rPr>
          <w:noProof/>
        </w:rPr>
        <w:drawing>
          <wp:inline distT="0" distB="0" distL="0" distR="0" wp14:anchorId="5E2CF69F" wp14:editId="57DF662C">
            <wp:extent cx="3348403" cy="1883410"/>
            <wp:effectExtent l="0" t="0" r="4445" b="254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28" cy="18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66A" w14:textId="77777777" w:rsidR="007C00F1" w:rsidRDefault="000D2B92" w:rsidP="00506E22">
      <w:r>
        <w:rPr>
          <w:noProof/>
        </w:rPr>
        <w:drawing>
          <wp:inline distT="0" distB="0" distL="0" distR="0" wp14:anchorId="6CF5AA10" wp14:editId="0AEA417F">
            <wp:extent cx="4572635" cy="2572016"/>
            <wp:effectExtent l="0" t="0" r="0" b="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50" cy="25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72F2" w14:textId="345F9CBC" w:rsidR="007C00F1" w:rsidRDefault="007C00F1" w:rsidP="00506E22">
      <w:r>
        <w:t>Рис. Копия экрана</w:t>
      </w:r>
    </w:p>
    <w:p w14:paraId="4CBD3E5A" w14:textId="0894F0FB" w:rsidR="005A5D7B" w:rsidRDefault="000D2B92" w:rsidP="00506E22">
      <w:r>
        <w:rPr>
          <w:noProof/>
        </w:rPr>
        <w:drawing>
          <wp:inline distT="0" distB="0" distL="0" distR="0" wp14:anchorId="588E41F9" wp14:editId="45A94C8B">
            <wp:extent cx="4603773" cy="2589530"/>
            <wp:effectExtent l="0" t="0" r="6350" b="127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792" cy="259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9B6B" w14:textId="72201FF3" w:rsidR="007C00F1" w:rsidRDefault="007C00F1" w:rsidP="00506E22">
      <w:r>
        <w:t>Рис. Копия экрана</w:t>
      </w:r>
    </w:p>
    <w:p w14:paraId="1775F290" w14:textId="076E2DD7" w:rsidR="005A5D7B" w:rsidRDefault="005A5D7B" w:rsidP="00506E22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6316F08F" w14:textId="3A868467" w:rsidR="005A5D7B" w:rsidRPr="00DA3F5D" w:rsidRDefault="005A5D7B" w:rsidP="00506E22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13349B02" w14:textId="77777777" w:rsidR="007C00F1" w:rsidRDefault="000D2B92" w:rsidP="00506E22">
      <w:r>
        <w:rPr>
          <w:noProof/>
        </w:rPr>
        <w:drawing>
          <wp:inline distT="0" distB="0" distL="0" distR="0" wp14:anchorId="5603317C" wp14:editId="4679B1DD">
            <wp:extent cx="4344035" cy="2443433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51" cy="24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0918" w14:textId="1ADBCF3D" w:rsidR="007C00F1" w:rsidRDefault="007C00F1" w:rsidP="00506E22">
      <w:r>
        <w:t>Рис. Копия экрана</w:t>
      </w:r>
    </w:p>
    <w:p w14:paraId="7E8960A3" w14:textId="642B52F2" w:rsidR="000D2B92" w:rsidRDefault="000D2B92" w:rsidP="00506E22">
      <w:r>
        <w:rPr>
          <w:noProof/>
        </w:rPr>
        <w:drawing>
          <wp:inline distT="0" distB="0" distL="0" distR="0" wp14:anchorId="603FBBA5" wp14:editId="6701ADE9">
            <wp:extent cx="4377987" cy="2462530"/>
            <wp:effectExtent l="0" t="0" r="3810" b="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873" cy="246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5329" w14:textId="53EE2762" w:rsidR="007C00F1" w:rsidRPr="007C00F1" w:rsidRDefault="007C00F1" w:rsidP="00506E22">
      <w:r>
        <w:t>Рис. Копия экрана</w:t>
      </w:r>
    </w:p>
    <w:p w14:paraId="66D450A9" w14:textId="5790D8BD" w:rsidR="00BC28AC" w:rsidRDefault="00BC28AC" w:rsidP="00506E22">
      <w:r>
        <w:rPr>
          <w:lang w:val="en-US"/>
        </w:rPr>
        <w:t xml:space="preserve">-&gt;OK </w:t>
      </w:r>
    </w:p>
    <w:p w14:paraId="7791926E" w14:textId="1B9D5E26" w:rsidR="001E17B6" w:rsidRDefault="001E17B6" w:rsidP="00506E22">
      <w:r>
        <w:rPr>
          <w:noProof/>
        </w:rPr>
        <w:drawing>
          <wp:inline distT="0" distB="0" distL="0" distR="0" wp14:anchorId="7F318DE6" wp14:editId="1BA012E5">
            <wp:extent cx="4458335" cy="2507723"/>
            <wp:effectExtent l="0" t="0" r="0" b="6985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508" cy="25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C465" w14:textId="7E044967" w:rsidR="007C00F1" w:rsidRPr="001E17B6" w:rsidRDefault="007C00F1" w:rsidP="00506E22">
      <w:r>
        <w:t>Рис. Копия экрана</w:t>
      </w:r>
    </w:p>
    <w:p w14:paraId="2C8F3F8D" w14:textId="629D81F1" w:rsidR="00323337" w:rsidRPr="008D46DE" w:rsidRDefault="00323337" w:rsidP="00506E22">
      <w:r>
        <w:t xml:space="preserve">По умолчанию иконка маршрутизатора </w:t>
      </w:r>
      <w:r>
        <w:rPr>
          <w:lang w:val="en-US"/>
        </w:rPr>
        <w:t>vESR</w:t>
      </w:r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vESr</w:t>
      </w:r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  в право</w:t>
      </w:r>
      <w:r w:rsidR="008D46DE">
        <w:t xml:space="preserve">м окне выберите строку </w:t>
      </w:r>
      <w:r w:rsidR="008D46DE">
        <w:rPr>
          <w:lang w:val="en-US"/>
        </w:rPr>
        <w:t>Symbol</w:t>
      </w:r>
      <w:r w:rsidR="008D46DE" w:rsidRPr="008D46DE">
        <w:t xml:space="preserve"> </w:t>
      </w:r>
      <w:r w:rsidR="008D46DE">
        <w:t xml:space="preserve">и нажмите кнопку </w:t>
      </w:r>
      <w:r w:rsidR="008D46DE">
        <w:rPr>
          <w:lang w:val="en-US"/>
        </w:rPr>
        <w:t>Browse</w:t>
      </w:r>
      <w:r w:rsidR="008D46DE" w:rsidRPr="008D46DE">
        <w:t xml:space="preserve">, </w:t>
      </w:r>
      <w:r w:rsidR="008D46DE">
        <w:t xml:space="preserve">в появившемся подменю выберите строчку </w:t>
      </w:r>
      <w:r w:rsidR="008D46DE">
        <w:rPr>
          <w:lang w:val="en-US"/>
        </w:rPr>
        <w:t>Classic</w:t>
      </w:r>
      <w:r w:rsidR="008D46DE">
        <w:t xml:space="preserve"> и пролистайте до понравившейся вам иконке. Нажмите ОК. </w:t>
      </w:r>
    </w:p>
    <w:p w14:paraId="3D776216" w14:textId="65EC0630" w:rsidR="00323337" w:rsidRDefault="00323337" w:rsidP="00506E22">
      <w:r>
        <w:rPr>
          <w:noProof/>
        </w:rPr>
        <w:drawing>
          <wp:inline distT="0" distB="0" distL="0" distR="0" wp14:anchorId="3876E3B4" wp14:editId="6D517235">
            <wp:extent cx="5940425" cy="3341370"/>
            <wp:effectExtent l="0" t="0" r="3175" b="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E76E0" wp14:editId="0473E629">
            <wp:extent cx="5940425" cy="3341370"/>
            <wp:effectExtent l="0" t="0" r="3175" b="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83C75" wp14:editId="75060ED5">
            <wp:extent cx="5940425" cy="3341370"/>
            <wp:effectExtent l="0" t="0" r="3175" b="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49B2F" wp14:editId="3243FB22">
            <wp:extent cx="5940425" cy="3341370"/>
            <wp:effectExtent l="0" t="0" r="3175" b="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63CA6" wp14:editId="35239CD2">
            <wp:extent cx="5940425" cy="3341370"/>
            <wp:effectExtent l="0" t="0" r="3175" b="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2602" w14:textId="77777777" w:rsidR="00274723" w:rsidRDefault="00BC28AC" w:rsidP="00506E22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="00323337" w:rsidRPr="008D46DE">
        <w:t xml:space="preserve">. </w:t>
      </w:r>
      <w:r w:rsidR="00323337">
        <w:t>Для создания этой схем</w:t>
      </w:r>
      <w:r w:rsidR="008D46DE">
        <w:t xml:space="preserve">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обьектов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</w:t>
      </w:r>
      <w:r w:rsidR="00274723">
        <w:t xml:space="preserve">выбирая из списка порт </w:t>
      </w:r>
      <w:r w:rsidR="008D46DE">
        <w:t>соединяя устройства на схеме</w:t>
      </w:r>
      <w:r>
        <w:t>:</w:t>
      </w:r>
    </w:p>
    <w:p w14:paraId="2EF58EAB" w14:textId="609DC44D" w:rsidR="00274723" w:rsidRDefault="00274723" w:rsidP="00506E22">
      <w:r>
        <w:rPr>
          <w:noProof/>
        </w:rPr>
        <w:drawing>
          <wp:inline distT="0" distB="0" distL="0" distR="0" wp14:anchorId="2C454107" wp14:editId="11C801DF">
            <wp:extent cx="5940425" cy="3341370"/>
            <wp:effectExtent l="0" t="0" r="3175" b="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09711" wp14:editId="06E81DB3">
            <wp:extent cx="5940425" cy="3341370"/>
            <wp:effectExtent l="0" t="0" r="3175" b="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FF5" w14:textId="5FC1F58A" w:rsidR="00DA3F5D" w:rsidRPr="008D46DE" w:rsidRDefault="00DA3F5D" w:rsidP="00506E22">
      <w:r>
        <w:rPr>
          <w:noProof/>
          <w:lang w:val="en-US"/>
        </w:rPr>
        <w:drawing>
          <wp:inline distT="0" distB="0" distL="0" distR="0" wp14:anchorId="7667BB54" wp14:editId="375DFD11">
            <wp:extent cx="5940425" cy="3341370"/>
            <wp:effectExtent l="0" t="0" r="3175" b="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3574" w14:textId="411EC407" w:rsidR="00DA3F5D" w:rsidRPr="006850A8" w:rsidRDefault="00DA3F5D" w:rsidP="00506E22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12E2F661" w14:textId="62F051D3" w:rsidR="00DA3F5D" w:rsidRDefault="00DA3F5D" w:rsidP="00506E22">
      <w:pPr>
        <w:rPr>
          <w:lang w:val="en-US"/>
        </w:rPr>
      </w:pPr>
      <w:r>
        <w:rPr>
          <w:lang w:val="en-US"/>
        </w:rPr>
        <w:t>Autostart Console-&gt; OK</w:t>
      </w:r>
    </w:p>
    <w:p w14:paraId="35A0C2F1" w14:textId="77777777" w:rsidR="00913808" w:rsidRPr="00913808" w:rsidRDefault="00913808" w:rsidP="00506E22"/>
    <w:p w14:paraId="217C3771" w14:textId="6A94B3CC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2E617" wp14:editId="702E32C1">
            <wp:extent cx="5940425" cy="3341370"/>
            <wp:effectExtent l="0" t="0" r="3175" b="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C27DF6" wp14:editId="48DD6310">
            <wp:extent cx="5940425" cy="3341370"/>
            <wp:effectExtent l="0" t="0" r="3175" b="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A2E0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6BC8412A" wp14:editId="49792DC3">
            <wp:extent cx="5940425" cy="3341370"/>
            <wp:effectExtent l="0" t="0" r="3175" b="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6692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</w:p>
    <w:p w14:paraId="50A8CFFF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>Дождитесь окончания таймера или нажмите "Enter".</w:t>
      </w:r>
    </w:p>
    <w:p w14:paraId="032F1C68" w14:textId="77777777" w:rsidR="003B06E3" w:rsidRDefault="003B06E3" w:rsidP="00506E22"/>
    <w:p w14:paraId="2B382737" w14:textId="4B39F115" w:rsidR="00DA3F5D" w:rsidRDefault="00DA3F5D" w:rsidP="00506E22">
      <w:r>
        <w:rPr>
          <w:noProof/>
          <w:lang w:val="en-US"/>
        </w:rPr>
        <w:drawing>
          <wp:inline distT="0" distB="0" distL="0" distR="0" wp14:anchorId="3C519685" wp14:editId="658F6742">
            <wp:extent cx="5940425" cy="3341370"/>
            <wp:effectExtent l="0" t="0" r="3175" b="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A1D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"↑, ↓", выберите пункт "vESR Installation".</w:t>
      </w:r>
    </w:p>
    <w:p w14:paraId="58430C29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"←, →", выберите пункт "OK" и нажмите клавишу "Enter".</w:t>
      </w:r>
    </w:p>
    <w:p w14:paraId="0F49BF2E" w14:textId="77777777" w:rsidR="003B06E3" w:rsidRPr="003B06E3" w:rsidRDefault="003B06E3" w:rsidP="00506E22"/>
    <w:p w14:paraId="7B1B2671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150329A" wp14:editId="08BD69C5">
            <wp:extent cx="5940425" cy="3341370"/>
            <wp:effectExtent l="0" t="0" r="3175" b="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CFA3" w14:textId="77777777" w:rsidR="003B06E3" w:rsidRDefault="003B06E3" w:rsidP="00506E22"/>
    <w:p w14:paraId="0DA00CCA" w14:textId="77777777" w:rsidR="003B06E3" w:rsidRPr="003B06E3" w:rsidRDefault="003B06E3" w:rsidP="003B06E3">
      <w:pPr>
        <w:numPr>
          <w:ilvl w:val="0"/>
          <w:numId w:val="4"/>
        </w:numPr>
      </w:pPr>
      <w:r w:rsidRPr="003B06E3">
        <w:t>Нажмите клавишу "Space", в левом поле появится символ "*".</w:t>
      </w:r>
    </w:p>
    <w:p w14:paraId="4952BB69" w14:textId="77777777" w:rsidR="003B06E3" w:rsidRDefault="003B06E3" w:rsidP="00506E22"/>
    <w:p w14:paraId="05BCE8B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735C451" wp14:editId="1A88AF65">
            <wp:extent cx="5940425" cy="3341370"/>
            <wp:effectExtent l="0" t="0" r="3175" b="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DCA3" w14:textId="77777777" w:rsidR="003B06E3" w:rsidRDefault="003B06E3" w:rsidP="003B06E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Используя клавиши "←, →", выберите пункт "OK" и нажмите клавишу "Enter".</w:t>
      </w:r>
    </w:p>
    <w:p w14:paraId="5AE76D1C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После установки вы увидите надпись "Installation complete. Please, reboot".</w:t>
      </w:r>
    </w:p>
    <w:p w14:paraId="728FC235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val="en-US" w:eastAsia="ru-RU"/>
          <w14:ligatures w14:val="none"/>
        </w:rPr>
      </w:pPr>
    </w:p>
    <w:p w14:paraId="44652380" w14:textId="48E3D69C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</w:p>
    <w:p w14:paraId="47B42848" w14:textId="77777777" w:rsidR="003B06E3" w:rsidRDefault="003B06E3" w:rsidP="00506E22"/>
    <w:p w14:paraId="1BB1BD5A" w14:textId="77777777" w:rsidR="003B06E3" w:rsidRDefault="003B06E3" w:rsidP="00506E22"/>
    <w:p w14:paraId="547EF41B" w14:textId="77777777" w:rsidR="003B06E3" w:rsidRDefault="003B06E3" w:rsidP="00506E22"/>
    <w:p w14:paraId="13CFEC2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21D406E0" wp14:editId="62F63629">
            <wp:extent cx="5940425" cy="3341370"/>
            <wp:effectExtent l="0" t="0" r="3175" b="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BB1D" w14:textId="2567A273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6459C" wp14:editId="2DC112AD">
            <wp:extent cx="5940425" cy="3341370"/>
            <wp:effectExtent l="0" t="0" r="3175" b="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834A5E" wp14:editId="2A7D8E19">
            <wp:extent cx="5940425" cy="3341370"/>
            <wp:effectExtent l="0" t="0" r="3175" b="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B019A3" wp14:editId="169342FC">
            <wp:extent cx="5940425" cy="3341370"/>
            <wp:effectExtent l="0" t="0" r="3175" b="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B48" w14:textId="278E359D" w:rsidR="00E1054E" w:rsidRDefault="00E1054E" w:rsidP="00506E22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0F3ACF85" w14:textId="2F3D56F0" w:rsidR="00E1054E" w:rsidRDefault="00E1054E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732754F3" wp14:editId="17548E4E">
            <wp:extent cx="5940425" cy="3341370"/>
            <wp:effectExtent l="0" t="0" r="3175" b="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B8167" wp14:editId="1025DB23">
            <wp:extent cx="5940425" cy="3341370"/>
            <wp:effectExtent l="0" t="0" r="3175" b="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CFA9B" wp14:editId="1D7E44E6">
            <wp:extent cx="5940425" cy="3341370"/>
            <wp:effectExtent l="0" t="0" r="3175" b="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AC2" w14:textId="4AF79C0B" w:rsidR="00E1054E" w:rsidRPr="00323337" w:rsidRDefault="00E1054E" w:rsidP="00506E22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="00323337" w:rsidRPr="00323337">
        <w:t>.</w:t>
      </w:r>
    </w:p>
    <w:p w14:paraId="6D2BDBF1" w14:textId="0A7C0E99" w:rsidR="00E1054E" w:rsidRDefault="00274723" w:rsidP="00506E22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4AAF06A" w14:textId="0278C516" w:rsidR="00274723" w:rsidRDefault="00274723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85C0" wp14:editId="1FF14B72">
            <wp:extent cx="5940425" cy="3341370"/>
            <wp:effectExtent l="0" t="0" r="3175" b="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741A" w14:textId="77777777" w:rsidR="00274723" w:rsidRDefault="00274723" w:rsidP="00506E22">
      <w:pPr>
        <w:rPr>
          <w:lang w:val="en-US"/>
        </w:rPr>
      </w:pPr>
    </w:p>
    <w:p w14:paraId="5BE0B7C7" w14:textId="18F246CD" w:rsidR="00274723" w:rsidRDefault="00274723" w:rsidP="00506E22">
      <w:r>
        <w:t>В результате будет получен такой вывод:</w:t>
      </w:r>
    </w:p>
    <w:p w14:paraId="6C5F459E" w14:textId="77777777" w:rsidR="00274723" w:rsidRPr="00B645FD" w:rsidRDefault="00274723" w:rsidP="00705C07">
      <w:pPr>
        <w:shd w:val="clear" w:color="auto" w:fill="AEAAAA" w:themeFill="background2" w:themeFillShade="BF"/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1DFEB0BE" w14:textId="1C951FCA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4ECF23B1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3C6422E1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689ADDA3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1835B67F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D40E89A" w14:textId="1EC92FC7" w:rsid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vesr(change-expired-password)#</w:t>
      </w:r>
    </w:p>
    <w:p w14:paraId="40D56F8F" w14:textId="77777777" w:rsidR="00C10C1D" w:rsidRPr="00B645FD" w:rsidRDefault="00C10C1D" w:rsidP="00705C07">
      <w:pPr>
        <w:shd w:val="clear" w:color="auto" w:fill="AEAAAA" w:themeFill="background2" w:themeFillShade="BF"/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57258CE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569C40F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375B1B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152F1C0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4B53505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config</w:t>
      </w:r>
    </w:p>
    <w:p w14:paraId="563E405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2D366966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exit</w:t>
      </w:r>
    </w:p>
    <w:p w14:paraId="1B763F3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22637CDE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commit</w:t>
      </w:r>
    </w:p>
    <w:p w14:paraId="5DBA155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6D2338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09108CD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5AF85EDC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055C0BB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15F07F26" w14:textId="3739631D" w:rsid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37E1CFF5" w14:textId="77777777" w:rsidR="00705C07" w:rsidRDefault="00705C07" w:rsidP="00C10C1D">
      <w:pPr>
        <w:rPr>
          <w:lang w:val="en-US"/>
        </w:rPr>
      </w:pPr>
    </w:p>
    <w:p w14:paraId="762416F8" w14:textId="77777777" w:rsidR="00705C07" w:rsidRDefault="00705C07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0190F9D" w14:textId="10749452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sh running-config</w:t>
      </w:r>
    </w:p>
    <w:p w14:paraId="6C78DCA3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0F6DAD0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7D93E6A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2E04208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6F5FE9A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4D947281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4E3B6DDA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58F22C45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5D99385E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5A6D604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7294078F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0833C29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ip ssh server</w:t>
      </w:r>
    </w:p>
    <w:p w14:paraId="3BB7834A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enable</w:t>
      </w:r>
    </w:p>
    <w:p w14:paraId="0A3486E7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broadcast-client enable</w:t>
      </w:r>
    </w:p>
    <w:p w14:paraId="44472555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licence-manager</w:t>
      </w:r>
    </w:p>
    <w:p w14:paraId="786FF7F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7A894AAC" w14:textId="77777777" w:rsidR="00C10C1D" w:rsidRPr="006850A8" w:rsidRDefault="00C10C1D" w:rsidP="00705C07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118DC059" w14:textId="7E7357AF" w:rsidR="00C10C1D" w:rsidRPr="006850A8" w:rsidRDefault="00C10C1D" w:rsidP="00705C07">
      <w:pPr>
        <w:shd w:val="clear" w:color="auto" w:fill="AEAAAA" w:themeFill="background2" w:themeFillShade="BF"/>
      </w:pPr>
      <w:r w:rsidRPr="00C10C1D">
        <w:rPr>
          <w:lang w:val="en-US"/>
        </w:rPr>
        <w:t>vesr</w:t>
      </w:r>
      <w:r w:rsidRPr="006850A8">
        <w:t>124-1#</w:t>
      </w:r>
    </w:p>
    <w:p w14:paraId="2431CFD3" w14:textId="77777777" w:rsidR="00C10C1D" w:rsidRPr="006850A8" w:rsidRDefault="00C10C1D" w:rsidP="00C10C1D"/>
    <w:p w14:paraId="347084AE" w14:textId="0F6D3434" w:rsidR="00C10C1D" w:rsidRDefault="00C10C1D" w:rsidP="00C10C1D">
      <w:r>
        <w:t>Теперь маршрутизатор готов к работе и дальнейшей настройке.</w:t>
      </w:r>
    </w:p>
    <w:p w14:paraId="21BB82E2" w14:textId="38CC2873" w:rsidR="00C10C1D" w:rsidRPr="009A1793" w:rsidRDefault="002D1326" w:rsidP="00C10C1D">
      <w:r>
        <w:t xml:space="preserve">Для дальнейшей работы сохраните проект под названием например </w:t>
      </w:r>
      <w:r>
        <w:rPr>
          <w:lang w:val="en-US"/>
        </w:rPr>
        <w:t>vesr</w:t>
      </w:r>
      <w:r w:rsidRPr="002D1326">
        <w:t>124-1-</w:t>
      </w:r>
      <w:r>
        <w:rPr>
          <w:lang w:val="en-US"/>
        </w:rPr>
        <w:t>base</w:t>
      </w:r>
      <w:r>
        <w:t xml:space="preserve">: </w:t>
      </w:r>
      <w:r w:rsidR="009A1793">
        <w:t xml:space="preserve">Клавишами </w:t>
      </w:r>
      <w:r w:rsidR="009A1793" w:rsidRPr="009A1793">
        <w:t>&lt;</w:t>
      </w:r>
      <w:r w:rsidR="009A1793">
        <w:t>- -</w:t>
      </w:r>
      <w:r w:rsidR="009A1793" w:rsidRPr="009A1793">
        <w:t xml:space="preserve">&gt; </w:t>
      </w:r>
      <w:r w:rsidR="009A1793">
        <w:t>или мышью выделите</w:t>
      </w:r>
      <w:r w:rsidR="009A1793" w:rsidRPr="009A1793">
        <w:t xml:space="preserve"> </w:t>
      </w:r>
      <w:r w:rsidR="009A1793">
        <w:t xml:space="preserve">Пункт меню </w:t>
      </w:r>
      <w:r w:rsidR="009A1793" w:rsidRPr="009A1793">
        <w:t>“</w:t>
      </w:r>
      <w:r w:rsidR="009A1793">
        <w:rPr>
          <w:lang w:val="en-US"/>
        </w:rPr>
        <w:t>File</w:t>
      </w:r>
      <w:r w:rsidR="009A1793" w:rsidRPr="009A1793">
        <w:t xml:space="preserve">” </w:t>
      </w:r>
      <w:r w:rsidR="009A1793">
        <w:t xml:space="preserve">, затем в выпадающем меню выберите пункт </w:t>
      </w:r>
      <w:r w:rsidR="009A1793" w:rsidRPr="009A1793">
        <w:t>“</w:t>
      </w:r>
      <w:r w:rsidR="009A1793">
        <w:rPr>
          <w:lang w:val="en-US"/>
        </w:rPr>
        <w:t>Save</w:t>
      </w:r>
      <w:r w:rsidR="009A1793" w:rsidRPr="009A1793">
        <w:t xml:space="preserve"> </w:t>
      </w:r>
      <w:r w:rsidR="009A1793">
        <w:rPr>
          <w:lang w:val="en-US"/>
        </w:rPr>
        <w:t>project</w:t>
      </w:r>
      <w:r w:rsidR="009A1793" w:rsidRPr="009A1793">
        <w:t xml:space="preserve"> </w:t>
      </w:r>
      <w:r w:rsidR="009A1793">
        <w:rPr>
          <w:lang w:val="en-US"/>
        </w:rPr>
        <w:t>as</w:t>
      </w:r>
      <w:r w:rsidR="009A1793" w:rsidRPr="009A1793">
        <w:t xml:space="preserve"> </w:t>
      </w:r>
      <w:r w:rsidR="009A1793">
        <w:t>…</w:t>
      </w:r>
      <w:r w:rsidR="009A1793" w:rsidRPr="009A1793">
        <w:t xml:space="preserve">” </w:t>
      </w:r>
      <w:r w:rsidR="009A1793">
        <w:t>–</w:t>
      </w:r>
      <w:r w:rsidR="009A1793" w:rsidRPr="009A1793">
        <w:t xml:space="preserve"> </w:t>
      </w:r>
      <w:r w:rsidR="009A1793">
        <w:t>и у вас откроется окно с выбором места где будет сохранен проект и выбор его имени:</w:t>
      </w:r>
    </w:p>
    <w:p w14:paraId="2BCC64FC" w14:textId="3A8B5EBE" w:rsidR="002D1326" w:rsidRDefault="002D1326" w:rsidP="00C10C1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BE762B" wp14:editId="26ED40B4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B9B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6.5pt;margin-top:52.8pt;width:131pt;height:16.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EA424C" wp14:editId="3495313E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E390A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27FCBDDB" wp14:editId="06766ADE">
            <wp:extent cx="5940425" cy="3747135"/>
            <wp:effectExtent l="0" t="0" r="3175" b="5715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1498" w14:textId="44579B69" w:rsidR="002D1326" w:rsidRDefault="009A1793" w:rsidP="00C10C1D">
      <w:r>
        <w:t>Например  так :</w:t>
      </w:r>
    </w:p>
    <w:p w14:paraId="2B77C56A" w14:textId="1DD8A416" w:rsidR="009A1793" w:rsidRDefault="009A1793" w:rsidP="00C10C1D">
      <w:r w:rsidRPr="009A1793">
        <w:rPr>
          <w:noProof/>
        </w:rPr>
        <w:drawing>
          <wp:inline distT="0" distB="0" distL="0" distR="0" wp14:anchorId="1B1B9EDC" wp14:editId="667754E0">
            <wp:extent cx="5940425" cy="4179570"/>
            <wp:effectExtent l="0" t="0" r="3175" b="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4074" w14:textId="681B5BD8" w:rsidR="00EB367D" w:rsidRPr="00EB367D" w:rsidRDefault="00EB367D" w:rsidP="00C10C1D">
      <w:r>
        <w:t>И нажмите клавишу ОК для сохранения.</w:t>
      </w:r>
    </w:p>
    <w:sectPr w:rsidR="00EB367D" w:rsidRPr="00EB36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1D6E2D0B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" w15:restartNumberingAfterBreak="0">
    <w:nsid w:val="211F5178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num w:numId="1" w16cid:durableId="863320964">
    <w:abstractNumId w:val="4"/>
  </w:num>
  <w:num w:numId="2" w16cid:durableId="1045640100">
    <w:abstractNumId w:val="6"/>
  </w:num>
  <w:num w:numId="3" w16cid:durableId="594897456">
    <w:abstractNumId w:val="1"/>
  </w:num>
  <w:num w:numId="4" w16cid:durableId="2020160643">
    <w:abstractNumId w:val="0"/>
  </w:num>
  <w:num w:numId="5" w16cid:durableId="869679977">
    <w:abstractNumId w:val="2"/>
  </w:num>
  <w:num w:numId="6" w16cid:durableId="181015918">
    <w:abstractNumId w:val="5"/>
  </w:num>
  <w:num w:numId="7" w16cid:durableId="461339778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Ринат Фахрутдинов">
    <w15:presenceInfo w15:providerId="Windows Live" w15:userId="b8b9fb278352db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E22"/>
    <w:rsid w:val="0002258D"/>
    <w:rsid w:val="000D2B92"/>
    <w:rsid w:val="00132D2C"/>
    <w:rsid w:val="001A0212"/>
    <w:rsid w:val="001A2A79"/>
    <w:rsid w:val="001E17B6"/>
    <w:rsid w:val="001E7745"/>
    <w:rsid w:val="001F4AF0"/>
    <w:rsid w:val="00210CBB"/>
    <w:rsid w:val="00237FC7"/>
    <w:rsid w:val="00274723"/>
    <w:rsid w:val="002D1326"/>
    <w:rsid w:val="002D7D65"/>
    <w:rsid w:val="00323337"/>
    <w:rsid w:val="00361AE1"/>
    <w:rsid w:val="003B06E3"/>
    <w:rsid w:val="003E3B5F"/>
    <w:rsid w:val="00506E22"/>
    <w:rsid w:val="005A5D7B"/>
    <w:rsid w:val="005B5B5E"/>
    <w:rsid w:val="006850A8"/>
    <w:rsid w:val="006B608C"/>
    <w:rsid w:val="006E6F22"/>
    <w:rsid w:val="00705C07"/>
    <w:rsid w:val="007660A3"/>
    <w:rsid w:val="0077530B"/>
    <w:rsid w:val="007940B5"/>
    <w:rsid w:val="007B191B"/>
    <w:rsid w:val="007C00F1"/>
    <w:rsid w:val="008D46DE"/>
    <w:rsid w:val="00913808"/>
    <w:rsid w:val="009A1793"/>
    <w:rsid w:val="00B645FD"/>
    <w:rsid w:val="00BC28AC"/>
    <w:rsid w:val="00C10C1D"/>
    <w:rsid w:val="00D43016"/>
    <w:rsid w:val="00D62109"/>
    <w:rsid w:val="00DA3F5D"/>
    <w:rsid w:val="00DB1304"/>
    <w:rsid w:val="00DD046A"/>
    <w:rsid w:val="00E1054E"/>
    <w:rsid w:val="00E17A36"/>
    <w:rsid w:val="00EB367D"/>
    <w:rsid w:val="00FA4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03CF5"/>
  <w15:chartTrackingRefBased/>
  <w15:docId w15:val="{D573FB4E-1C1F-4099-9A7C-AB19C469B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06E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06E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6E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6E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6E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6E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6E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6E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6E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6E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06E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06E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06E2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06E2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06E2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06E2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06E2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06E2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06E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06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06E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06E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06E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06E2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06E2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06E2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06E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06E2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06E22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506E2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506E2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1F4AF0"/>
    <w:rPr>
      <w:color w:val="954F72" w:themeColor="followedHyperlink"/>
      <w:u w:val="single"/>
    </w:rPr>
  </w:style>
  <w:style w:type="paragraph" w:styleId="af">
    <w:name w:val="Revision"/>
    <w:hidden/>
    <w:uiPriority w:val="99"/>
    <w:semiHidden/>
    <w:rsid w:val="006E6F2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9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microsoft.com/office/2011/relationships/people" Target="people.xml"/><Relationship Id="rId7" Type="http://schemas.openxmlformats.org/officeDocument/2006/relationships/hyperlink" Target="https://uvnc.com/docs/ultravnc-server/49-ultravnc-server-configuration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hyperlink" Target="https://docs.gns3.com/docs/getting-started/installation/window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sysnettechsolutions.com/en/install-vmware-workstation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GNS3/gns3-gui/release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1355</TotalTime>
  <Pages>26</Pages>
  <Words>1464</Words>
  <Characters>8348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Ринат Фахрутдинов</dc:creator>
  <cp:keywords/>
  <dc:description/>
  <cp:lastModifiedBy>Ринат Фахрутдинов</cp:lastModifiedBy>
  <cp:revision>10</cp:revision>
  <dcterms:created xsi:type="dcterms:W3CDTF">2025-05-28T08:10:00Z</dcterms:created>
  <dcterms:modified xsi:type="dcterms:W3CDTF">2025-06-01T12:28:00Z</dcterms:modified>
</cp:coreProperties>
</file>